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drawing>
          <wp:inline distB="0" distT="0" distL="0" distR="0">
            <wp:extent cx="2707537" cy="832092"/>
            <wp:effectExtent b="0" l="0" r="0" t="0"/>
            <wp:docPr id="1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707537" cy="832092"/>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jc w:val="center"/>
        <w:rPr>
          <w:b w:val="1"/>
          <w:smallCaps w:val="1"/>
          <w:color w:val="c00000"/>
          <w:sz w:val="56"/>
          <w:szCs w:val="56"/>
        </w:rPr>
      </w:pPr>
      <w:r w:rsidDel="00000000" w:rsidR="00000000" w:rsidRPr="00000000">
        <w:rPr>
          <w:b w:val="1"/>
          <w:smallCaps w:val="1"/>
          <w:color w:val="c00000"/>
          <w:sz w:val="56"/>
          <w:szCs w:val="56"/>
          <w:rtl w:val="0"/>
        </w:rPr>
        <w:t xml:space="preserve">&lt;&lt;ONLINE  LEARNING&gt;&gt;</w:t>
      </w:r>
    </w:p>
    <w:p w:rsidR="00000000" w:rsidDel="00000000" w:rsidP="00000000" w:rsidRDefault="00000000" w:rsidRPr="00000000" w14:paraId="0000000B">
      <w:pPr>
        <w:jc w:val="center"/>
        <w:rPr>
          <w:b w:val="1"/>
          <w:sz w:val="44"/>
          <w:szCs w:val="44"/>
        </w:rPr>
      </w:pPr>
      <w:r w:rsidDel="00000000" w:rsidR="00000000" w:rsidRPr="00000000">
        <w:rPr>
          <w:b w:val="1"/>
          <w:color w:val="c00000"/>
          <w:sz w:val="44"/>
          <w:szCs w:val="44"/>
          <w:rtl w:val="0"/>
        </w:rPr>
        <w:t xml:space="preserve">Final Release Document</w:t>
      </w:r>
      <w:r w:rsidDel="00000000" w:rsidR="00000000" w:rsidRPr="00000000">
        <w:rPr>
          <w:rtl w:val="0"/>
        </w:rPr>
      </w:r>
    </w:p>
    <w:p w:rsidR="00000000" w:rsidDel="00000000" w:rsidP="00000000" w:rsidRDefault="00000000" w:rsidRPr="00000000" w14:paraId="0000000C">
      <w:pPr>
        <w:jc w:val="center"/>
        <w:rPr>
          <w:b w:val="1"/>
          <w:sz w:val="44"/>
          <w:szCs w:val="44"/>
        </w:rPr>
      </w:pPr>
      <w:r w:rsidDel="00000000" w:rsidR="00000000" w:rsidRPr="00000000">
        <w:rPr>
          <w:rtl w:val="0"/>
        </w:rPr>
      </w:r>
    </w:p>
    <w:p w:rsidR="00000000" w:rsidDel="00000000" w:rsidP="00000000" w:rsidRDefault="00000000" w:rsidRPr="00000000" w14:paraId="0000000D">
      <w:pPr>
        <w:jc w:val="center"/>
        <w:rPr>
          <w:b w:val="1"/>
          <w:sz w:val="44"/>
          <w:szCs w:val="44"/>
        </w:rPr>
      </w:pPr>
      <w:r w:rsidDel="00000000" w:rsidR="00000000" w:rsidRPr="00000000">
        <w:rPr>
          <w:rtl w:val="0"/>
        </w:rPr>
      </w:r>
    </w:p>
    <w:p w:rsidR="00000000" w:rsidDel="00000000" w:rsidP="00000000" w:rsidRDefault="00000000" w:rsidRPr="00000000" w14:paraId="0000000E">
      <w:pPr>
        <w:jc w:val="center"/>
        <w:rPr>
          <w:b w:val="1"/>
          <w:sz w:val="44"/>
          <w:szCs w:val="44"/>
        </w:rPr>
      </w:pPr>
      <w:r w:rsidDel="00000000" w:rsidR="00000000" w:rsidRPr="00000000">
        <w:rPr>
          <w:rtl w:val="0"/>
        </w:rPr>
      </w:r>
    </w:p>
    <w:p w:rsidR="00000000" w:rsidDel="00000000" w:rsidP="00000000" w:rsidRDefault="00000000" w:rsidRPr="00000000" w14:paraId="0000000F">
      <w:pPr>
        <w:jc w:val="center"/>
        <w:rPr>
          <w:b w:val="1"/>
          <w:sz w:val="44"/>
          <w:szCs w:val="44"/>
        </w:rPr>
      </w:pPr>
      <w:r w:rsidDel="00000000" w:rsidR="00000000" w:rsidRPr="00000000">
        <w:rPr>
          <w:rtl w:val="0"/>
        </w:rPr>
      </w:r>
    </w:p>
    <w:p w:rsidR="00000000" w:rsidDel="00000000" w:rsidP="00000000" w:rsidRDefault="00000000" w:rsidRPr="00000000" w14:paraId="00000010">
      <w:pPr>
        <w:jc w:val="center"/>
        <w:rPr>
          <w:b w:val="1"/>
          <w:sz w:val="44"/>
          <w:szCs w:val="44"/>
        </w:rPr>
      </w:pPr>
      <w:r w:rsidDel="00000000" w:rsidR="00000000" w:rsidRPr="00000000">
        <w:rPr>
          <w:rtl w:val="0"/>
        </w:rPr>
      </w:r>
    </w:p>
    <w:p w:rsidR="00000000" w:rsidDel="00000000" w:rsidP="00000000" w:rsidRDefault="00000000" w:rsidRPr="00000000" w14:paraId="00000011">
      <w:pPr>
        <w:jc w:val="center"/>
        <w:rPr>
          <w:b w:val="1"/>
          <w:sz w:val="44"/>
          <w:szCs w:val="44"/>
        </w:rPr>
      </w:pPr>
      <w:r w:rsidDel="00000000" w:rsidR="00000000" w:rsidRPr="00000000">
        <w:rPr>
          <w:rtl w:val="0"/>
        </w:rPr>
      </w:r>
    </w:p>
    <w:p w:rsidR="00000000" w:rsidDel="00000000" w:rsidP="00000000" w:rsidRDefault="00000000" w:rsidRPr="00000000" w14:paraId="00000012">
      <w:pPr>
        <w:jc w:val="center"/>
        <w:rPr>
          <w:b w:val="1"/>
          <w:sz w:val="44"/>
          <w:szCs w:val="44"/>
        </w:rPr>
      </w:pPr>
      <w:r w:rsidDel="00000000" w:rsidR="00000000" w:rsidRPr="00000000">
        <w:rPr>
          <w:rtl w:val="0"/>
        </w:rPr>
      </w:r>
    </w:p>
    <w:p w:rsidR="00000000" w:rsidDel="00000000" w:rsidP="00000000" w:rsidRDefault="00000000" w:rsidRPr="00000000" w14:paraId="00000013">
      <w:pPr>
        <w:jc w:val="center"/>
        <w:rPr>
          <w:b w:val="1"/>
          <w:sz w:val="44"/>
          <w:szCs w:val="44"/>
        </w:rPr>
      </w:pPr>
      <w:r w:rsidDel="00000000" w:rsidR="00000000" w:rsidRPr="00000000">
        <w:rPr>
          <w:rtl w:val="0"/>
        </w:rPr>
      </w:r>
    </w:p>
    <w:p w:rsidR="00000000" w:rsidDel="00000000" w:rsidP="00000000" w:rsidRDefault="00000000" w:rsidRPr="00000000" w14:paraId="00000014">
      <w:pPr>
        <w:jc w:val="center"/>
        <w:rPr>
          <w:b w:val="1"/>
          <w:sz w:val="44"/>
          <w:szCs w:val="44"/>
        </w:rPr>
      </w:pPr>
      <w:r w:rsidDel="00000000" w:rsidR="00000000" w:rsidRPr="00000000">
        <w:rPr>
          <w:rtl w:val="0"/>
        </w:rPr>
      </w:r>
    </w:p>
    <w:p w:rsidR="00000000" w:rsidDel="00000000" w:rsidP="00000000" w:rsidRDefault="00000000" w:rsidRPr="00000000" w14:paraId="00000015">
      <w:pPr>
        <w:spacing w:before="89" w:lineRule="auto"/>
        <w:ind w:left="2526" w:right="2171" w:firstLine="0"/>
        <w:jc w:val="center"/>
        <w:rPr>
          <w:sz w:val="28"/>
          <w:szCs w:val="28"/>
        </w:rPr>
      </w:pPr>
      <w:r w:rsidDel="00000000" w:rsidR="00000000" w:rsidRPr="00000000">
        <w:rPr>
          <w:sz w:val="28"/>
          <w:szCs w:val="28"/>
          <w:rtl w:val="0"/>
        </w:rPr>
        <w:t xml:space="preserve">– Hanoi, Jul 2022 –</w:t>
      </w:r>
    </w:p>
    <w:p w:rsidR="00000000" w:rsidDel="00000000" w:rsidP="00000000" w:rsidRDefault="00000000" w:rsidRPr="00000000" w14:paraId="0000001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1"/>
          <w:i w:val="0"/>
          <w:smallCaps w:val="0"/>
          <w:strike w:val="0"/>
          <w:color w:val="2e75b5"/>
          <w:sz w:val="32"/>
          <w:szCs w:val="32"/>
          <w:u w:val="none"/>
          <w:shd w:fill="auto" w:val="clear"/>
          <w:vertAlign w:val="baseline"/>
        </w:rPr>
      </w:pPr>
      <w:r w:rsidDel="00000000" w:rsidR="00000000" w:rsidRPr="00000000">
        <w:rPr>
          <w:rFonts w:ascii="Calibri" w:cs="Calibri" w:eastAsia="Calibri" w:hAnsi="Calibri"/>
          <w:b w:val="1"/>
          <w:i w:val="0"/>
          <w:smallCaps w:val="0"/>
          <w:strike w:val="0"/>
          <w:color w:val="2e75b5"/>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 Deliverable Package</w:t>
              <w:tab/>
              <w:t xml:space="preserve">3</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II. Installation Guides</w:t>
              <w:tab/>
              <w:t xml:space="preserve">3</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III. User Manual</w:t>
              <w:tab/>
              <w:t xml:space="preserve">3</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Overview</w:t>
              <w:tab/>
              <w:t xml:space="preserve">3</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&lt;&lt;Workflow Name 1&gt;&gt;</w:t>
              <w:tab/>
              <w:t xml:space="preserve">3</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&lt;&lt;Workflow Name 2&gt;&gt;</w:t>
              <w:tab/>
              <w:t xml:space="preserve">3</w:t>
            </w:r>
          </w:hyperlink>
          <w:r w:rsidDel="00000000" w:rsidR="00000000" w:rsidRPr="00000000">
            <w:rPr>
              <w:rtl w:val="0"/>
            </w:rPr>
          </w:r>
        </w:p>
        <w:p w:rsidR="00000000" w:rsidDel="00000000" w:rsidP="00000000" w:rsidRDefault="00000000" w:rsidRPr="00000000" w14:paraId="0000001D">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E">
      <w:pPr>
        <w:rPr/>
      </w:pPr>
      <w:r w:rsidDel="00000000" w:rsidR="00000000" w:rsidRPr="00000000">
        <w:br w:type="page"/>
      </w:r>
      <w:r w:rsidDel="00000000" w:rsidR="00000000" w:rsidRPr="00000000">
        <w:rPr>
          <w:rtl w:val="0"/>
        </w:rPr>
      </w:r>
    </w:p>
    <w:p w:rsidR="00000000" w:rsidDel="00000000" w:rsidP="00000000" w:rsidRDefault="00000000" w:rsidRPr="00000000" w14:paraId="0000001F">
      <w:pPr>
        <w:pStyle w:val="Heading1"/>
        <w:rPr/>
      </w:pPr>
      <w:bookmarkStart w:colFirst="0" w:colLast="0" w:name="_heading=h.gjdgxs" w:id="0"/>
      <w:bookmarkEnd w:id="0"/>
      <w:r w:rsidDel="00000000" w:rsidR="00000000" w:rsidRPr="00000000">
        <w:rPr>
          <w:rtl w:val="0"/>
        </w:rPr>
        <w:t xml:space="preserve">I. Deliverable Package</w:t>
      </w:r>
    </w:p>
    <w:p w:rsidR="00000000" w:rsidDel="00000000" w:rsidP="00000000" w:rsidRDefault="00000000" w:rsidRPr="00000000" w14:paraId="00000020">
      <w:pPr>
        <w:rPr>
          <w:i w:val="1"/>
          <w:color w:val="0000ff"/>
        </w:rPr>
      </w:pPr>
      <w:r w:rsidDel="00000000" w:rsidR="00000000" w:rsidRPr="00000000">
        <w:rPr>
          <w:i w:val="1"/>
          <w:color w:val="0000ff"/>
          <w:rtl w:val="0"/>
        </w:rPr>
        <w:t xml:space="preserve">[The section will list all source programs, scripts, documents with version number in this release. You can see the example following table for reference, can customize or delete if not using belong to each project characteristics]</w:t>
      </w:r>
    </w:p>
    <w:tbl>
      <w:tblPr>
        <w:tblStyle w:val="Table1"/>
        <w:tblW w:w="890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38"/>
        <w:gridCol w:w="2468"/>
        <w:gridCol w:w="5896"/>
        <w:tblGridChange w:id="0">
          <w:tblGrid>
            <w:gridCol w:w="538"/>
            <w:gridCol w:w="2468"/>
            <w:gridCol w:w="5896"/>
          </w:tblGrid>
        </w:tblGridChange>
      </w:tblGrid>
      <w:tr>
        <w:trPr>
          <w:cantSplit w:val="0"/>
          <w:trHeight w:val="570.9375" w:hRule="atLeast"/>
          <w:tblHeader w:val="1"/>
        </w:trPr>
        <w:tc>
          <w:tcPr>
            <w:shd w:fill="ffe8e1" w:val="clear"/>
            <w:vAlign w:val="center"/>
          </w:tcPr>
          <w:p w:rsidR="00000000" w:rsidDel="00000000" w:rsidP="00000000" w:rsidRDefault="00000000" w:rsidRPr="00000000" w14:paraId="00000021">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No.</w:t>
            </w:r>
          </w:p>
        </w:tc>
        <w:tc>
          <w:tcPr>
            <w:shd w:fill="ffe8e1" w:val="clear"/>
          </w:tcPr>
          <w:p w:rsidR="00000000" w:rsidDel="00000000" w:rsidP="00000000" w:rsidRDefault="00000000" w:rsidRPr="00000000" w14:paraId="00000022">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File</w:t>
            </w:r>
          </w:p>
        </w:tc>
        <w:tc>
          <w:tcPr>
            <w:shd w:fill="ffe8e1" w:val="clear"/>
          </w:tcPr>
          <w:p w:rsidR="00000000" w:rsidDel="00000000" w:rsidP="00000000" w:rsidRDefault="00000000" w:rsidRPr="00000000" w14:paraId="00000023">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Notes</w:t>
            </w:r>
          </w:p>
        </w:tc>
      </w:tr>
      <w:tr>
        <w:trPr>
          <w:cantSplit w:val="0"/>
          <w:tblHeader w:val="0"/>
        </w:trPr>
        <w:tc>
          <w:tcPr/>
          <w:p w:rsidR="00000000" w:rsidDel="00000000" w:rsidP="00000000" w:rsidRDefault="00000000" w:rsidRPr="00000000" w14:paraId="00000024">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w:t>
            </w:r>
          </w:p>
        </w:tc>
        <w:tc>
          <w:tcPr/>
          <w:p w:rsidR="00000000" w:rsidDel="00000000" w:rsidP="00000000" w:rsidRDefault="00000000" w:rsidRPr="00000000" w14:paraId="00000025">
            <w:pPr>
              <w:spacing w:after="0" w:line="240" w:lineRule="auto"/>
              <w:rPr>
                <w:rFonts w:ascii="Calibri" w:cs="Calibri" w:eastAsia="Calibri" w:hAnsi="Calibri"/>
                <w:color w:val="000000"/>
              </w:rPr>
            </w:pPr>
            <w:hyperlink r:id="rId8">
              <w:r w:rsidDel="00000000" w:rsidR="00000000" w:rsidRPr="00000000">
                <w:rPr>
                  <w:rFonts w:ascii="Calibri" w:cs="Calibri" w:eastAsia="Calibri" w:hAnsi="Calibri"/>
                  <w:color w:val="1155cc"/>
                  <w:u w:val="single"/>
                  <w:rtl w:val="0"/>
                </w:rPr>
                <w:t xml:space="preserve">OnlineLearning_DB_final.sql</w:t>
              </w:r>
            </w:hyperlink>
            <w:r w:rsidDel="00000000" w:rsidR="00000000" w:rsidRPr="00000000">
              <w:rPr>
                <w:rtl w:val="0"/>
              </w:rPr>
            </w:r>
          </w:p>
        </w:tc>
        <w:tc>
          <w:tcPr/>
          <w:p w:rsidR="00000000" w:rsidDel="00000000" w:rsidP="00000000" w:rsidRDefault="00000000" w:rsidRPr="00000000" w14:paraId="00000026">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Database, including both table structures and table data</w:t>
            </w:r>
          </w:p>
        </w:tc>
      </w:tr>
      <w:tr>
        <w:trPr>
          <w:cantSplit w:val="0"/>
          <w:tblHeader w:val="0"/>
        </w:trPr>
        <w:tc>
          <w:tcPr/>
          <w:p w:rsidR="00000000" w:rsidDel="00000000" w:rsidP="00000000" w:rsidRDefault="00000000" w:rsidRPr="00000000" w14:paraId="00000027">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p w:rsidR="00000000" w:rsidDel="00000000" w:rsidP="00000000" w:rsidRDefault="00000000" w:rsidRPr="00000000" w14:paraId="00000028">
            <w:pPr>
              <w:spacing w:after="0" w:line="240" w:lineRule="auto"/>
              <w:rPr>
                <w:rFonts w:ascii="Calibri" w:cs="Calibri" w:eastAsia="Calibri" w:hAnsi="Calibri"/>
                <w:color w:val="000000"/>
              </w:rPr>
            </w:pPr>
            <w:hyperlink r:id="rId9">
              <w:r w:rsidDel="00000000" w:rsidR="00000000" w:rsidRPr="00000000">
                <w:rPr>
                  <w:color w:val="0000ee"/>
                  <w:u w:val="single"/>
                  <w:shd w:fill="auto" w:val="clear"/>
                  <w:rtl w:val="0"/>
                </w:rPr>
                <w:t xml:space="preserve">Template2_SRS Document.docx</w:t>
              </w:r>
            </w:hyperlink>
            <w:r w:rsidDel="00000000" w:rsidR="00000000" w:rsidRPr="00000000">
              <w:rPr>
                <w:rtl w:val="0"/>
              </w:rPr>
            </w:r>
          </w:p>
        </w:tc>
        <w:tc>
          <w:tcPr/>
          <w:p w:rsidR="00000000" w:rsidDel="00000000" w:rsidP="00000000" w:rsidRDefault="00000000" w:rsidRPr="00000000" w14:paraId="00000029">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Final SRS (Requirement) Document</w:t>
            </w:r>
          </w:p>
        </w:tc>
      </w:tr>
      <w:tr>
        <w:trPr>
          <w:cantSplit w:val="0"/>
          <w:tblHeader w:val="0"/>
        </w:trPr>
        <w:tc>
          <w:tcPr/>
          <w:p w:rsidR="00000000" w:rsidDel="00000000" w:rsidP="00000000" w:rsidRDefault="00000000" w:rsidRPr="00000000" w14:paraId="0000002A">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w:t>
            </w:r>
          </w:p>
        </w:tc>
        <w:tc>
          <w:tcPr/>
          <w:p w:rsidR="00000000" w:rsidDel="00000000" w:rsidP="00000000" w:rsidRDefault="00000000" w:rsidRPr="00000000" w14:paraId="0000002B">
            <w:pPr>
              <w:spacing w:after="0" w:line="240" w:lineRule="auto"/>
              <w:rPr>
                <w:rFonts w:ascii="Calibri" w:cs="Calibri" w:eastAsia="Calibri" w:hAnsi="Calibri"/>
                <w:color w:val="000000"/>
              </w:rPr>
            </w:pPr>
            <w:hyperlink r:id="rId10">
              <w:r w:rsidDel="00000000" w:rsidR="00000000" w:rsidRPr="00000000">
                <w:rPr>
                  <w:color w:val="0000ee"/>
                  <w:u w:val="single"/>
                  <w:shd w:fill="auto" w:val="clear"/>
                  <w:rtl w:val="0"/>
                </w:rPr>
                <w:t xml:space="preserve">Template3_SDS Document.docx</w:t>
              </w:r>
            </w:hyperlink>
            <w:r w:rsidDel="00000000" w:rsidR="00000000" w:rsidRPr="00000000">
              <w:rPr>
                <w:rtl w:val="0"/>
              </w:rPr>
            </w:r>
          </w:p>
        </w:tc>
        <w:tc>
          <w:tcPr/>
          <w:p w:rsidR="00000000" w:rsidDel="00000000" w:rsidP="00000000" w:rsidRDefault="00000000" w:rsidRPr="00000000" w14:paraId="0000002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Final SDS (Design) Document</w:t>
            </w:r>
          </w:p>
        </w:tc>
      </w:tr>
      <w:tr>
        <w:trPr>
          <w:cantSplit w:val="0"/>
          <w:tblHeader w:val="0"/>
        </w:trPr>
        <w:tc>
          <w:tcPr/>
          <w:p w:rsidR="00000000" w:rsidDel="00000000" w:rsidP="00000000" w:rsidRDefault="00000000" w:rsidRPr="00000000" w14:paraId="0000002D">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w:t>
            </w:r>
          </w:p>
        </w:tc>
        <w:tc>
          <w:tcPr/>
          <w:p w:rsidR="00000000" w:rsidDel="00000000" w:rsidP="00000000" w:rsidRDefault="00000000" w:rsidRPr="00000000" w14:paraId="0000002E">
            <w:pPr>
              <w:spacing w:after="0" w:line="240" w:lineRule="auto"/>
              <w:rPr>
                <w:rFonts w:ascii="Calibri" w:cs="Calibri" w:eastAsia="Calibri" w:hAnsi="Calibri"/>
                <w:color w:val="000000"/>
              </w:rPr>
            </w:pPr>
            <w:hyperlink r:id="rId11">
              <w:r w:rsidDel="00000000" w:rsidR="00000000" w:rsidRPr="00000000">
                <w:rPr>
                  <w:color w:val="0000ee"/>
                  <w:u w:val="single"/>
                  <w:shd w:fill="auto" w:val="clear"/>
                  <w:rtl w:val="0"/>
                </w:rPr>
                <w:t xml:space="preserve">Product Backlog</w:t>
              </w:r>
            </w:hyperlink>
            <w:r w:rsidDel="00000000" w:rsidR="00000000" w:rsidRPr="00000000">
              <w:rPr>
                <w:rtl w:val="0"/>
              </w:rPr>
            </w:r>
          </w:p>
        </w:tc>
        <w:tc>
          <w:tcPr/>
          <w:p w:rsidR="00000000" w:rsidDel="00000000" w:rsidP="00000000" w:rsidRDefault="00000000" w:rsidRPr="00000000" w14:paraId="0000002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Final status for the application functions, which include:</w:t>
            </w:r>
          </w:p>
          <w:p w:rsidR="00000000" w:rsidDel="00000000" w:rsidP="00000000" w:rsidRDefault="00000000" w:rsidRPr="00000000" w14:paraId="00000030">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Function name, feature, roles, function description (changes compared to the original requirements are highlighted)</w:t>
            </w:r>
          </w:p>
          <w:p w:rsidR="00000000" w:rsidDel="00000000" w:rsidP="00000000" w:rsidRDefault="00000000" w:rsidRPr="00000000" w14:paraId="00000031">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In Charge, Planned iteration &amp; Actual iteration</w:t>
            </w:r>
          </w:p>
          <w:p w:rsidR="00000000" w:rsidDel="00000000" w:rsidP="00000000" w:rsidRDefault="00000000" w:rsidRPr="00000000" w14:paraId="00000032">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Final status &amp; note on the update you made</w:t>
            </w:r>
          </w:p>
          <w:p w:rsidR="00000000" w:rsidDel="00000000" w:rsidP="00000000" w:rsidRDefault="00000000" w:rsidRPr="00000000" w14:paraId="00000033">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The links to the SRS &amp; SDS are tracked</w:t>
            </w:r>
          </w:p>
        </w:tc>
      </w:tr>
      <w:tr>
        <w:trPr>
          <w:cantSplit w:val="0"/>
          <w:tblHeader w:val="0"/>
        </w:trPr>
        <w:tc>
          <w:tcPr/>
          <w:p w:rsidR="00000000" w:rsidDel="00000000" w:rsidP="00000000" w:rsidRDefault="00000000" w:rsidRPr="00000000" w14:paraId="00000034">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w:t>
            </w:r>
          </w:p>
        </w:tc>
        <w:tc>
          <w:tcPr/>
          <w:p w:rsidR="00000000" w:rsidDel="00000000" w:rsidP="00000000" w:rsidRDefault="00000000" w:rsidRPr="00000000" w14:paraId="00000035">
            <w:pPr>
              <w:spacing w:after="0" w:line="240" w:lineRule="auto"/>
              <w:rPr>
                <w:rFonts w:ascii="Calibri" w:cs="Calibri" w:eastAsia="Calibri" w:hAnsi="Calibri"/>
                <w:color w:val="000000"/>
              </w:rPr>
            </w:pPr>
            <w:hyperlink r:id="rId12">
              <w:r w:rsidDel="00000000" w:rsidR="00000000" w:rsidRPr="00000000">
                <w:rPr>
                  <w:color w:val="0000ee"/>
                  <w:u w:val="single"/>
                  <w:shd w:fill="auto" w:val="clear"/>
                  <w:rtl w:val="0"/>
                </w:rPr>
                <w:t xml:space="preserve">Template4_Issues Report.xlsx</w:t>
              </w:r>
            </w:hyperlink>
            <w:r w:rsidDel="00000000" w:rsidR="00000000" w:rsidRPr="00000000">
              <w:rPr>
                <w:rtl w:val="0"/>
              </w:rPr>
            </w:r>
          </w:p>
        </w:tc>
        <w:tc>
          <w:tcPr/>
          <w:p w:rsidR="00000000" w:rsidDel="00000000" w:rsidP="00000000" w:rsidRDefault="00000000" w:rsidRPr="00000000" w14:paraId="00000036">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Final issues tracking list of the whole project</w:t>
            </w:r>
          </w:p>
        </w:tc>
      </w:tr>
    </w:tbl>
    <w:p w:rsidR="00000000" w:rsidDel="00000000" w:rsidP="00000000" w:rsidRDefault="00000000" w:rsidRPr="00000000" w14:paraId="00000037">
      <w:pPr>
        <w:spacing w:after="0" w:line="240" w:lineRule="auto"/>
        <w:ind w:left="142" w:firstLine="0"/>
        <w:jc w:val="both"/>
        <w:rPr>
          <w:i w:val="1"/>
        </w:rPr>
      </w:pPr>
      <w:bookmarkStart w:colFirst="0" w:colLast="0" w:name="_heading=h.30j0zll" w:id="1"/>
      <w:bookmarkEnd w:id="1"/>
      <w:r w:rsidDel="00000000" w:rsidR="00000000" w:rsidRPr="00000000">
        <w:rPr>
          <w:i w:val="1"/>
          <w:rtl w:val="0"/>
        </w:rPr>
        <w:t xml:space="preserve">XYZ include the student’s group code &amp; project code (i.e: </w:t>
      </w:r>
      <w:r w:rsidDel="00000000" w:rsidR="00000000" w:rsidRPr="00000000">
        <w:rPr>
          <w:rFonts w:ascii="Calibri" w:cs="Calibri" w:eastAsia="Calibri" w:hAnsi="Calibri"/>
          <w:i w:val="1"/>
          <w:color w:val="000000"/>
          <w:rtl w:val="0"/>
        </w:rPr>
        <w:t xml:space="preserve">G1-HRM, for the group G1 who develop the Human Resource Management system).</w:t>
      </w:r>
      <w:r w:rsidDel="00000000" w:rsidR="00000000" w:rsidRPr="00000000">
        <w:rPr>
          <w:rtl w:val="0"/>
        </w:rPr>
      </w:r>
    </w:p>
    <w:p w:rsidR="00000000" w:rsidDel="00000000" w:rsidP="00000000" w:rsidRDefault="00000000" w:rsidRPr="00000000" w14:paraId="00000038">
      <w:pPr>
        <w:spacing w:after="0" w:line="240" w:lineRule="auto"/>
        <w:rPr/>
      </w:pPr>
      <w:r w:rsidDel="00000000" w:rsidR="00000000" w:rsidRPr="00000000">
        <w:rPr>
          <w:rtl w:val="0"/>
        </w:rPr>
      </w:r>
    </w:p>
    <w:p w:rsidR="00000000" w:rsidDel="00000000" w:rsidP="00000000" w:rsidRDefault="00000000" w:rsidRPr="00000000" w14:paraId="00000039">
      <w:pPr>
        <w:spacing w:after="0" w:line="240" w:lineRule="auto"/>
        <w:rPr/>
      </w:pPr>
      <w:r w:rsidDel="00000000" w:rsidR="00000000" w:rsidRPr="00000000">
        <w:rPr>
          <w:rtl w:val="0"/>
        </w:rPr>
        <w:t xml:space="preserve">Other related deliverables:</w:t>
      </w:r>
    </w:p>
    <w:p w:rsidR="00000000" w:rsidDel="00000000" w:rsidP="00000000" w:rsidRDefault="00000000" w:rsidRPr="00000000" w14:paraId="0000003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Tagged source codes: &lt;&lt;git lab tag link&gt;&gt;</w:t>
      </w:r>
      <w:r w:rsidDel="00000000" w:rsidR="00000000" w:rsidRPr="00000000">
        <w:rPr>
          <w:rtl w:val="0"/>
        </w:rPr>
      </w:r>
    </w:p>
    <w:p w:rsidR="00000000" w:rsidDel="00000000" w:rsidP="00000000" w:rsidRDefault="00000000" w:rsidRPr="00000000" w14:paraId="0000003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Demonstration video: &lt;&lt;YouTube link&gt;&gt;</w:t>
      </w:r>
      <w:r w:rsidDel="00000000" w:rsidR="00000000" w:rsidRPr="00000000">
        <w:rPr>
          <w:rtl w:val="0"/>
        </w:rPr>
      </w:r>
    </w:p>
    <w:p w:rsidR="00000000" w:rsidDel="00000000" w:rsidP="00000000" w:rsidRDefault="00000000" w:rsidRPr="00000000" w14:paraId="0000003C">
      <w:pPr>
        <w:pStyle w:val="Heading1"/>
        <w:rPr/>
      </w:pPr>
      <w:bookmarkStart w:colFirst="0" w:colLast="0" w:name="_heading=h.1fob9te" w:id="2"/>
      <w:bookmarkEnd w:id="2"/>
      <w:r w:rsidDel="00000000" w:rsidR="00000000" w:rsidRPr="00000000">
        <w:rPr>
          <w:rtl w:val="0"/>
        </w:rPr>
        <w:t xml:space="preserve">II. Installation Guides</w:t>
      </w:r>
    </w:p>
    <w:p w:rsidR="00000000" w:rsidDel="00000000" w:rsidP="00000000" w:rsidRDefault="00000000" w:rsidRPr="00000000" w14:paraId="0000003D">
      <w:pPr>
        <w:spacing w:after="240" w:before="240" w:lineRule="auto"/>
        <w:rPr>
          <w:b w:val="1"/>
          <w:i w:val="1"/>
          <w:color w:val="0000ff"/>
          <w:sz w:val="26"/>
          <w:szCs w:val="26"/>
        </w:rPr>
      </w:pPr>
      <w:r w:rsidDel="00000000" w:rsidR="00000000" w:rsidRPr="00000000">
        <w:rPr>
          <w:b w:val="1"/>
          <w:i w:val="1"/>
          <w:color w:val="0000ff"/>
          <w:sz w:val="26"/>
          <w:szCs w:val="26"/>
          <w:rtl w:val="0"/>
        </w:rPr>
        <w:t xml:space="preserve">- Installation environment:</w:t>
      </w:r>
    </w:p>
    <w:p w:rsidR="00000000" w:rsidDel="00000000" w:rsidP="00000000" w:rsidRDefault="00000000" w:rsidRPr="00000000" w14:paraId="0000003E">
      <w:pPr>
        <w:spacing w:after="240" w:before="240" w:lineRule="auto"/>
        <w:rPr>
          <w:i w:val="1"/>
          <w:sz w:val="24"/>
          <w:szCs w:val="24"/>
          <w:u w:val="single"/>
        </w:rPr>
      </w:pPr>
      <w:r w:rsidDel="00000000" w:rsidR="00000000" w:rsidRPr="00000000">
        <w:rPr>
          <w:i w:val="1"/>
          <w:rtl w:val="0"/>
        </w:rPr>
        <w:t xml:space="preserve">+</w:t>
      </w:r>
      <w:r w:rsidDel="00000000" w:rsidR="00000000" w:rsidRPr="00000000">
        <w:rPr>
          <w:i w:val="1"/>
          <w:sz w:val="14"/>
          <w:szCs w:val="14"/>
          <w:rtl w:val="0"/>
        </w:rPr>
        <w:t xml:space="preserve"> </w:t>
      </w:r>
      <w:r w:rsidDel="00000000" w:rsidR="00000000" w:rsidRPr="00000000">
        <w:rPr>
          <w:i w:val="1"/>
          <w:sz w:val="24"/>
          <w:szCs w:val="24"/>
          <w:rtl w:val="0"/>
        </w:rPr>
        <w:t xml:space="preserve">Installation JDK  :</w:t>
      </w:r>
      <w:r w:rsidDel="00000000" w:rsidR="00000000" w:rsidRPr="00000000">
        <w:rPr>
          <w:rtl w:val="0"/>
        </w:rPr>
      </w:r>
    </w:p>
    <w:p w:rsidR="00000000" w:rsidDel="00000000" w:rsidP="00000000" w:rsidRDefault="00000000" w:rsidRPr="00000000" w14:paraId="0000003F">
      <w:pPr>
        <w:spacing w:after="0" w:before="240" w:line="276" w:lineRule="auto"/>
        <w:rPr>
          <w:i w:val="1"/>
          <w:sz w:val="24"/>
          <w:szCs w:val="24"/>
          <w:u w:val="single"/>
        </w:rPr>
      </w:pPr>
      <w:r w:rsidDel="00000000" w:rsidR="00000000" w:rsidRPr="00000000">
        <w:rPr>
          <w:i w:val="1"/>
          <w:sz w:val="24"/>
          <w:szCs w:val="24"/>
          <w:rtl w:val="0"/>
        </w:rPr>
        <w:t xml:space="preserve">+ </w:t>
      </w:r>
      <w:r w:rsidDel="00000000" w:rsidR="00000000" w:rsidRPr="00000000">
        <w:rPr>
          <w:i w:val="1"/>
          <w:sz w:val="14"/>
          <w:szCs w:val="14"/>
          <w:rtl w:val="0"/>
        </w:rPr>
        <w:t xml:space="preserve"> </w:t>
      </w:r>
      <w:r w:rsidDel="00000000" w:rsidR="00000000" w:rsidRPr="00000000">
        <w:rPr>
          <w:i w:val="1"/>
          <w:sz w:val="24"/>
          <w:szCs w:val="24"/>
          <w:rtl w:val="0"/>
        </w:rPr>
        <w:t xml:space="preserve">Installation APACHE NETBEAN 13:  </w:t>
      </w:r>
      <w:hyperlink r:id="rId13">
        <w:r w:rsidDel="00000000" w:rsidR="00000000" w:rsidRPr="00000000">
          <w:rPr>
            <w:i w:val="1"/>
            <w:color w:val="1155cc"/>
            <w:sz w:val="24"/>
            <w:szCs w:val="24"/>
            <w:u w:val="single"/>
            <w:rtl w:val="0"/>
          </w:rPr>
          <w:t xml:space="preserve">link download</w:t>
        </w:r>
      </w:hyperlink>
      <w:r w:rsidDel="00000000" w:rsidR="00000000" w:rsidRPr="00000000">
        <w:rPr>
          <w:rtl w:val="0"/>
        </w:rPr>
      </w:r>
    </w:p>
    <w:p w:rsidR="00000000" w:rsidDel="00000000" w:rsidP="00000000" w:rsidRDefault="00000000" w:rsidRPr="00000000" w14:paraId="00000040">
      <w:pPr>
        <w:spacing w:after="0" w:before="240" w:line="276" w:lineRule="auto"/>
        <w:rPr>
          <w:i w:val="1"/>
          <w:sz w:val="24"/>
          <w:szCs w:val="24"/>
          <w:u w:val="single"/>
        </w:rPr>
      </w:pPr>
      <w:r w:rsidDel="00000000" w:rsidR="00000000" w:rsidRPr="00000000">
        <w:rPr>
          <w:i w:val="1"/>
          <w:sz w:val="24"/>
          <w:szCs w:val="24"/>
          <w:rtl w:val="0"/>
        </w:rPr>
        <w:t xml:space="preserve">+ Installation</w:t>
      </w:r>
      <w:sdt>
        <w:sdtPr>
          <w:tag w:val="goog_rdk_0"/>
        </w:sdtPr>
        <w:sdtContent>
          <w:ins w:author="Le Hoang Thai (K16_HL)" w:id="0" w:date="2023-03-16T16:31:55Z">
            <w:r w:rsidDel="00000000" w:rsidR="00000000" w:rsidRPr="00000000">
              <w:rPr>
                <w:i w:val="1"/>
                <w:sz w:val="24"/>
                <w:szCs w:val="24"/>
                <w:rtl w:val="0"/>
              </w:rPr>
              <w:t xml:space="preserve"> </w:t>
            </w:r>
          </w:ins>
        </w:sdtContent>
      </w:sdt>
      <w:r w:rsidDel="00000000" w:rsidR="00000000" w:rsidRPr="00000000">
        <w:rPr>
          <w:i w:val="1"/>
          <w:sz w:val="24"/>
          <w:szCs w:val="24"/>
          <w:rtl w:val="0"/>
        </w:rPr>
        <w:t xml:space="preserve"> </w:t>
      </w:r>
      <w:r w:rsidDel="00000000" w:rsidR="00000000" w:rsidRPr="00000000">
        <w:rPr>
          <w:rtl w:val="0"/>
        </w:rPr>
      </w:r>
    </w:p>
    <w:p w:rsidR="00000000" w:rsidDel="00000000" w:rsidP="00000000" w:rsidRDefault="00000000" w:rsidRPr="00000000" w14:paraId="00000041">
      <w:pPr>
        <w:spacing w:after="0" w:before="240" w:line="276" w:lineRule="auto"/>
        <w:rPr>
          <w:i w:val="1"/>
          <w:sz w:val="24"/>
          <w:szCs w:val="24"/>
          <w:u w:val="single"/>
        </w:rPr>
      </w:pPr>
      <w:r w:rsidDel="00000000" w:rsidR="00000000" w:rsidRPr="00000000">
        <w:rPr>
          <w:rtl w:val="0"/>
        </w:rPr>
      </w:r>
    </w:p>
    <w:p w:rsidR="00000000" w:rsidDel="00000000" w:rsidP="00000000" w:rsidRDefault="00000000" w:rsidRPr="00000000" w14:paraId="00000042">
      <w:pPr>
        <w:spacing w:after="0" w:before="240" w:line="276" w:lineRule="auto"/>
        <w:rPr>
          <w:i w:val="1"/>
          <w:sz w:val="24"/>
          <w:szCs w:val="24"/>
          <w:u w:val="single"/>
        </w:rPr>
      </w:pPr>
      <w:r w:rsidDel="00000000" w:rsidR="00000000" w:rsidRPr="00000000">
        <w:rPr>
          <w:i w:val="1"/>
          <w:sz w:val="24"/>
          <w:szCs w:val="24"/>
          <w:u w:val="single"/>
          <w:rtl w:val="0"/>
        </w:rPr>
        <w:t xml:space="preserve"> </w:t>
      </w:r>
    </w:p>
    <w:p w:rsidR="00000000" w:rsidDel="00000000" w:rsidP="00000000" w:rsidRDefault="00000000" w:rsidRPr="00000000" w14:paraId="00000043">
      <w:pPr>
        <w:spacing w:after="240" w:before="240" w:lineRule="auto"/>
        <w:rPr>
          <w:b w:val="1"/>
          <w:i w:val="1"/>
          <w:sz w:val="26"/>
          <w:szCs w:val="26"/>
        </w:rPr>
      </w:pPr>
      <w:r w:rsidDel="00000000" w:rsidR="00000000" w:rsidRPr="00000000">
        <w:rPr>
          <w:b w:val="1"/>
          <w:i w:val="1"/>
          <w:sz w:val="26"/>
          <w:szCs w:val="26"/>
          <w:rtl w:val="0"/>
        </w:rPr>
        <w:t xml:space="preserve">- Run the project:</w:t>
      </w:r>
    </w:p>
    <w:p w:rsidR="00000000" w:rsidDel="00000000" w:rsidP="00000000" w:rsidRDefault="00000000" w:rsidRPr="00000000" w14:paraId="00000044">
      <w:pPr>
        <w:spacing w:after="240" w:before="240" w:lineRule="auto"/>
        <w:rPr>
          <w:i w:val="1"/>
          <w:sz w:val="24"/>
          <w:szCs w:val="24"/>
        </w:rPr>
      </w:pPr>
      <w:r w:rsidDel="00000000" w:rsidR="00000000" w:rsidRPr="00000000">
        <w:rPr>
          <w:i w:val="1"/>
          <w:sz w:val="24"/>
          <w:szCs w:val="24"/>
          <w:rtl w:val="0"/>
        </w:rPr>
        <w:t xml:space="preserve">+ Connect database in MS SQL</w:t>
      </w:r>
    </w:p>
    <w:p w:rsidR="00000000" w:rsidDel="00000000" w:rsidP="00000000" w:rsidRDefault="00000000" w:rsidRPr="00000000" w14:paraId="00000045">
      <w:pPr>
        <w:spacing w:after="240" w:before="240" w:lineRule="auto"/>
        <w:rPr>
          <w:i w:val="1"/>
          <w:sz w:val="24"/>
          <w:szCs w:val="24"/>
        </w:rPr>
      </w:pPr>
      <w:r w:rsidDel="00000000" w:rsidR="00000000" w:rsidRPr="00000000">
        <w:rPr>
          <w:i w:val="1"/>
          <w:sz w:val="24"/>
          <w:szCs w:val="24"/>
          <w:rtl w:val="0"/>
        </w:rPr>
        <w:t xml:space="preserve">+ Fill in blank:</w:t>
      </w:r>
    </w:p>
    <w:p w:rsidR="00000000" w:rsidDel="00000000" w:rsidP="00000000" w:rsidRDefault="00000000" w:rsidRPr="00000000" w14:paraId="00000046">
      <w:pPr>
        <w:spacing w:after="0" w:before="240" w:lineRule="auto"/>
        <w:ind w:left="720" w:firstLine="0"/>
        <w:rPr>
          <w:i w:val="1"/>
          <w:sz w:val="24"/>
          <w:szCs w:val="24"/>
        </w:rPr>
      </w:pPr>
      <w:r w:rsidDel="00000000" w:rsidR="00000000" w:rsidRPr="00000000">
        <w:rPr>
          <w:i w:val="1"/>
          <w:sz w:val="24"/>
          <w:szCs w:val="24"/>
          <w:rtl w:val="0"/>
        </w:rPr>
        <w:t xml:space="preserve">●</w:t>
      </w:r>
      <w:r w:rsidDel="00000000" w:rsidR="00000000" w:rsidRPr="00000000">
        <w:rPr>
          <w:i w:val="1"/>
          <w:sz w:val="14"/>
          <w:szCs w:val="14"/>
          <w:rtl w:val="0"/>
        </w:rPr>
        <w:t xml:space="preserve">       </w:t>
      </w:r>
      <w:r w:rsidDel="00000000" w:rsidR="00000000" w:rsidRPr="00000000">
        <w:rPr>
          <w:i w:val="1"/>
          <w:sz w:val="24"/>
          <w:szCs w:val="24"/>
          <w:rtl w:val="0"/>
        </w:rPr>
        <w:t xml:space="preserve">Connection Name: SWP391_ONLINELEARNING</w:t>
      </w:r>
    </w:p>
    <w:p w:rsidR="00000000" w:rsidDel="00000000" w:rsidP="00000000" w:rsidRDefault="00000000" w:rsidRPr="00000000" w14:paraId="00000047">
      <w:pPr>
        <w:spacing w:after="0" w:lineRule="auto"/>
        <w:ind w:left="720" w:firstLine="0"/>
        <w:rPr>
          <w:i w:val="1"/>
          <w:sz w:val="24"/>
          <w:szCs w:val="24"/>
        </w:rPr>
      </w:pPr>
      <w:r w:rsidDel="00000000" w:rsidR="00000000" w:rsidRPr="00000000">
        <w:rPr>
          <w:i w:val="1"/>
          <w:sz w:val="24"/>
          <w:szCs w:val="24"/>
          <w:rtl w:val="0"/>
        </w:rPr>
        <w:t xml:space="preserve">●</w:t>
      </w:r>
      <w:r w:rsidDel="00000000" w:rsidR="00000000" w:rsidRPr="00000000">
        <w:rPr>
          <w:i w:val="1"/>
          <w:sz w:val="14"/>
          <w:szCs w:val="14"/>
          <w:rtl w:val="0"/>
        </w:rPr>
        <w:t xml:space="preserve">       </w:t>
      </w:r>
      <w:r w:rsidDel="00000000" w:rsidR="00000000" w:rsidRPr="00000000">
        <w:rPr>
          <w:i w:val="1"/>
          <w:sz w:val="24"/>
          <w:szCs w:val="24"/>
          <w:rtl w:val="0"/>
        </w:rPr>
        <w:t xml:space="preserve">Hostname: localhost</w:t>
      </w:r>
    </w:p>
    <w:p w:rsidR="00000000" w:rsidDel="00000000" w:rsidP="00000000" w:rsidRDefault="00000000" w:rsidRPr="00000000" w14:paraId="00000048">
      <w:pPr>
        <w:spacing w:after="0" w:lineRule="auto"/>
        <w:ind w:left="720" w:firstLine="0"/>
        <w:rPr>
          <w:i w:val="1"/>
          <w:sz w:val="24"/>
          <w:szCs w:val="24"/>
        </w:rPr>
      </w:pPr>
      <w:r w:rsidDel="00000000" w:rsidR="00000000" w:rsidRPr="00000000">
        <w:rPr>
          <w:i w:val="1"/>
          <w:sz w:val="24"/>
          <w:szCs w:val="24"/>
          <w:rtl w:val="0"/>
        </w:rPr>
        <w:t xml:space="preserve">●</w:t>
      </w:r>
      <w:r w:rsidDel="00000000" w:rsidR="00000000" w:rsidRPr="00000000">
        <w:rPr>
          <w:i w:val="1"/>
          <w:sz w:val="14"/>
          <w:szCs w:val="14"/>
          <w:rtl w:val="0"/>
        </w:rPr>
        <w:t xml:space="preserve">       </w:t>
      </w:r>
      <w:r w:rsidDel="00000000" w:rsidR="00000000" w:rsidRPr="00000000">
        <w:rPr>
          <w:i w:val="1"/>
          <w:sz w:val="24"/>
          <w:szCs w:val="24"/>
          <w:rtl w:val="0"/>
        </w:rPr>
        <w:t xml:space="preserve">Port: 9999</w:t>
      </w:r>
    </w:p>
    <w:p w:rsidR="00000000" w:rsidDel="00000000" w:rsidP="00000000" w:rsidRDefault="00000000" w:rsidRPr="00000000" w14:paraId="00000049">
      <w:pPr>
        <w:spacing w:after="0" w:lineRule="auto"/>
        <w:ind w:left="720" w:firstLine="0"/>
        <w:rPr>
          <w:i w:val="1"/>
          <w:sz w:val="24"/>
          <w:szCs w:val="24"/>
        </w:rPr>
      </w:pPr>
      <w:r w:rsidDel="00000000" w:rsidR="00000000" w:rsidRPr="00000000">
        <w:rPr>
          <w:i w:val="1"/>
          <w:sz w:val="24"/>
          <w:szCs w:val="24"/>
          <w:rtl w:val="0"/>
        </w:rPr>
        <w:t xml:space="preserve">●</w:t>
      </w:r>
      <w:r w:rsidDel="00000000" w:rsidR="00000000" w:rsidRPr="00000000">
        <w:rPr>
          <w:i w:val="1"/>
          <w:sz w:val="14"/>
          <w:szCs w:val="14"/>
          <w:rtl w:val="0"/>
        </w:rPr>
        <w:t xml:space="preserve">       </w:t>
      </w:r>
      <w:r w:rsidDel="00000000" w:rsidR="00000000" w:rsidRPr="00000000">
        <w:rPr>
          <w:i w:val="1"/>
          <w:sz w:val="24"/>
          <w:szCs w:val="24"/>
          <w:rtl w:val="0"/>
        </w:rPr>
        <w:t xml:space="preserve">Username: sa</w:t>
      </w:r>
    </w:p>
    <w:p w:rsidR="00000000" w:rsidDel="00000000" w:rsidP="00000000" w:rsidRDefault="00000000" w:rsidRPr="00000000" w14:paraId="0000004A">
      <w:pPr>
        <w:spacing w:after="240" w:lineRule="auto"/>
        <w:ind w:left="720" w:firstLine="0"/>
        <w:rPr>
          <w:i w:val="1"/>
          <w:sz w:val="24"/>
          <w:szCs w:val="24"/>
        </w:rPr>
      </w:pPr>
      <w:r w:rsidDel="00000000" w:rsidR="00000000" w:rsidRPr="00000000">
        <w:rPr>
          <w:i w:val="1"/>
          <w:sz w:val="24"/>
          <w:szCs w:val="24"/>
          <w:rtl w:val="0"/>
        </w:rPr>
        <w:t xml:space="preserve">●</w:t>
      </w:r>
      <w:r w:rsidDel="00000000" w:rsidR="00000000" w:rsidRPr="00000000">
        <w:rPr>
          <w:i w:val="1"/>
          <w:sz w:val="14"/>
          <w:szCs w:val="14"/>
          <w:rtl w:val="0"/>
        </w:rPr>
        <w:t xml:space="preserve">       </w:t>
      </w:r>
      <w:r w:rsidDel="00000000" w:rsidR="00000000" w:rsidRPr="00000000">
        <w:rPr>
          <w:i w:val="1"/>
          <w:sz w:val="24"/>
          <w:szCs w:val="24"/>
          <w:rtl w:val="0"/>
        </w:rPr>
        <w:t xml:space="preserve">Password (Store in Vault):12345</w:t>
      </w:r>
    </w:p>
    <w:p w:rsidR="00000000" w:rsidDel="00000000" w:rsidP="00000000" w:rsidRDefault="00000000" w:rsidRPr="00000000" w14:paraId="0000004B">
      <w:pPr>
        <w:spacing w:after="240" w:before="240" w:lineRule="auto"/>
        <w:rPr>
          <w:i w:val="1"/>
          <w:sz w:val="24"/>
          <w:szCs w:val="24"/>
        </w:rPr>
      </w:pPr>
      <w:r w:rsidDel="00000000" w:rsidR="00000000" w:rsidRPr="00000000">
        <w:rPr>
          <w:i w:val="1"/>
          <w:sz w:val="24"/>
          <w:szCs w:val="24"/>
          <w:rtl w:val="0"/>
        </w:rPr>
        <w:t xml:space="preserve">-&gt; Press OK</w:t>
      </w:r>
    </w:p>
    <w:p w:rsidR="00000000" w:rsidDel="00000000" w:rsidP="00000000" w:rsidRDefault="00000000" w:rsidRPr="00000000" w14:paraId="0000004C">
      <w:pPr>
        <w:rPr>
          <w:i w:val="1"/>
        </w:rPr>
      </w:pPr>
      <w:r w:rsidDel="00000000" w:rsidR="00000000" w:rsidRPr="00000000">
        <w:rPr>
          <w:rtl w:val="0"/>
        </w:rPr>
      </w:r>
    </w:p>
    <w:p w:rsidR="00000000" w:rsidDel="00000000" w:rsidP="00000000" w:rsidRDefault="00000000" w:rsidRPr="00000000" w14:paraId="0000004D">
      <w:pPr>
        <w:rPr>
          <w:i w:val="1"/>
          <w:color w:val="0000ff"/>
        </w:rPr>
      </w:pPr>
      <w:r w:rsidDel="00000000" w:rsidR="00000000" w:rsidRPr="00000000">
        <w:rPr>
          <w:rtl w:val="0"/>
        </w:rPr>
      </w:r>
    </w:p>
    <w:p w:rsidR="00000000" w:rsidDel="00000000" w:rsidP="00000000" w:rsidRDefault="00000000" w:rsidRPr="00000000" w14:paraId="0000004E">
      <w:pPr>
        <w:pStyle w:val="Heading1"/>
        <w:rPr/>
      </w:pPr>
      <w:bookmarkStart w:colFirst="0" w:colLast="0" w:name="_heading=h.3znysh7" w:id="3"/>
      <w:bookmarkEnd w:id="3"/>
      <w:r w:rsidDel="00000000" w:rsidR="00000000" w:rsidRPr="00000000">
        <w:rPr>
          <w:rtl w:val="0"/>
        </w:rPr>
        <w:t xml:space="preserve">III. User Manual</w:t>
      </w:r>
    </w:p>
    <w:p w:rsidR="00000000" w:rsidDel="00000000" w:rsidP="00000000" w:rsidRDefault="00000000" w:rsidRPr="00000000" w14:paraId="0000004F">
      <w:pPr>
        <w:rPr/>
      </w:pPr>
      <w:r w:rsidDel="00000000" w:rsidR="00000000" w:rsidRPr="00000000">
        <w:rPr>
          <w:rtl w:val="0"/>
        </w:rPr>
        <w:t xml:space="preserve">[In this part, you provide overall descriptions of the application, the briefs of the application’s workflows and the details guide of each workflow where the end user can use</w:t>
      </w:r>
    </w:p>
    <w:p w:rsidR="00000000" w:rsidDel="00000000" w:rsidP="00000000" w:rsidRDefault="00000000" w:rsidRPr="00000000" w14:paraId="00000050">
      <w:pPr>
        <w:pStyle w:val="Heading2"/>
        <w:rPr>
          <w:sz w:val="30"/>
          <w:szCs w:val="30"/>
        </w:rPr>
      </w:pPr>
      <w:bookmarkStart w:colFirst="0" w:colLast="0" w:name="_heading=h.2et92p0" w:id="4"/>
      <w:bookmarkEnd w:id="4"/>
      <w:r w:rsidDel="00000000" w:rsidR="00000000" w:rsidRPr="00000000">
        <w:rPr>
          <w:sz w:val="30"/>
          <w:szCs w:val="30"/>
          <w:rtl w:val="0"/>
        </w:rPr>
        <w:t xml:space="preserve">1. Overview</w:t>
      </w:r>
    </w:p>
    <w:p w:rsidR="00000000" w:rsidDel="00000000" w:rsidP="00000000" w:rsidRDefault="00000000" w:rsidRPr="00000000" w14:paraId="00000051">
      <w:pPr>
        <w:rPr>
          <w:i w:val="1"/>
          <w:color w:val="0000ff"/>
          <w:sz w:val="30"/>
          <w:szCs w:val="30"/>
        </w:rPr>
      </w:pPr>
      <w:r w:rsidDel="00000000" w:rsidR="00000000" w:rsidRPr="00000000">
        <w:rPr>
          <w:i w:val="1"/>
          <w:sz w:val="28"/>
          <w:szCs w:val="28"/>
          <w:rtl w:val="0"/>
        </w:rPr>
        <w:t xml:space="preserve">This is the workflow for Online Learning System with an image and their corresponding detail description in each screen/operation. And it also includes authorized roles in the system and pre/post-condition with exception ( if have ). </w:t>
      </w:r>
      <w:r w:rsidDel="00000000" w:rsidR="00000000" w:rsidRPr="00000000">
        <w:rPr>
          <w:i w:val="1"/>
          <w:color w:val="0000ff"/>
          <w:sz w:val="30"/>
          <w:szCs w:val="30"/>
          <w:rtl w:val="0"/>
        </w:rPr>
        <w:t xml:space="preserve"> </w:t>
      </w:r>
    </w:p>
    <w:p w:rsidR="00000000" w:rsidDel="00000000" w:rsidP="00000000" w:rsidRDefault="00000000" w:rsidRPr="00000000" w14:paraId="00000052">
      <w:pPr>
        <w:pStyle w:val="Heading2"/>
        <w:rPr>
          <w:sz w:val="30"/>
          <w:szCs w:val="30"/>
        </w:rPr>
      </w:pPr>
      <w:bookmarkStart w:colFirst="0" w:colLast="0" w:name="_heading=h.tyjcwt" w:id="5"/>
      <w:bookmarkEnd w:id="5"/>
      <w:r w:rsidDel="00000000" w:rsidR="00000000" w:rsidRPr="00000000">
        <w:rPr>
          <w:sz w:val="30"/>
          <w:szCs w:val="30"/>
          <w:rtl w:val="0"/>
        </w:rPr>
        <w:t xml:space="preserve">2. Workflow</w:t>
      </w:r>
    </w:p>
    <w:p w:rsidR="00000000" w:rsidDel="00000000" w:rsidP="00000000" w:rsidRDefault="00000000" w:rsidRPr="00000000" w14:paraId="00000053">
      <w:pPr>
        <w:rPr>
          <w:i w:val="1"/>
          <w:color w:val="0000ff"/>
          <w:sz w:val="30"/>
          <w:szCs w:val="30"/>
        </w:rPr>
      </w:pPr>
      <w:r w:rsidDel="00000000" w:rsidR="00000000" w:rsidRPr="00000000">
        <w:rPr>
          <w:rtl w:val="0"/>
        </w:rPr>
      </w:r>
    </w:p>
    <w:p w:rsidR="00000000" w:rsidDel="00000000" w:rsidP="00000000" w:rsidRDefault="00000000" w:rsidRPr="00000000" w14:paraId="00000054">
      <w:pPr>
        <w:pStyle w:val="Heading2"/>
        <w:rPr>
          <w:sz w:val="30"/>
          <w:szCs w:val="30"/>
        </w:rPr>
      </w:pPr>
      <w:bookmarkStart w:colFirst="0" w:colLast="0" w:name="_heading=h.3dy6vkm" w:id="6"/>
      <w:bookmarkEnd w:id="6"/>
      <w:r w:rsidDel="00000000" w:rsidR="00000000" w:rsidRPr="00000000">
        <w:rPr>
          <w:sz w:val="30"/>
          <w:szCs w:val="30"/>
          <w:rtl w:val="0"/>
        </w:rPr>
        <w:t xml:space="preserve">2.1 &lt;Login&gt;</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spacing w:after="240" w:before="240" w:lineRule="auto"/>
        <w:rPr/>
      </w:pPr>
      <w:r w:rsidDel="00000000" w:rsidR="00000000" w:rsidRPr="00000000">
        <w:rPr>
          <w:rtl w:val="0"/>
        </w:rPr>
        <w:t xml:space="preserve">- Actor: User</w:t>
      </w:r>
    </w:p>
    <w:p w:rsidR="00000000" w:rsidDel="00000000" w:rsidP="00000000" w:rsidRDefault="00000000" w:rsidRPr="00000000" w14:paraId="00000057">
      <w:pPr>
        <w:spacing w:after="240" w:before="240" w:lineRule="auto"/>
        <w:rPr/>
      </w:pPr>
      <w:r w:rsidDel="00000000" w:rsidR="00000000" w:rsidRPr="00000000">
        <w:rPr>
          <w:rtl w:val="0"/>
        </w:rPr>
        <w:t xml:space="preserve">- Pre-condition: User can can access to the internet</w:t>
      </w:r>
    </w:p>
    <w:p w:rsidR="00000000" w:rsidDel="00000000" w:rsidP="00000000" w:rsidRDefault="00000000" w:rsidRPr="00000000" w14:paraId="00000058">
      <w:pPr>
        <w:spacing w:after="240" w:before="240" w:lineRule="auto"/>
        <w:rPr/>
      </w:pPr>
      <w:r w:rsidDel="00000000" w:rsidR="00000000" w:rsidRPr="00000000">
        <w:rPr>
          <w:rtl w:val="0"/>
        </w:rPr>
        <w:t xml:space="preserve">                            </w:t>
        <w:tab/>
        <w:t xml:space="preserve">User have valid account to access the system</w:t>
      </w:r>
    </w:p>
    <w:p w:rsidR="00000000" w:rsidDel="00000000" w:rsidP="00000000" w:rsidRDefault="00000000" w:rsidRPr="00000000" w14:paraId="00000059">
      <w:pPr>
        <w:spacing w:after="240" w:before="240" w:lineRule="auto"/>
        <w:rPr/>
      </w:pPr>
      <w:r w:rsidDel="00000000" w:rsidR="00000000" w:rsidRPr="00000000">
        <w:rPr>
          <w:rtl w:val="0"/>
        </w:rPr>
        <w:t xml:space="preserve">- Post-condition: authorized users can have the right to access the system with their corresponding default screen.</w:t>
      </w:r>
    </w:p>
    <w:p w:rsidR="00000000" w:rsidDel="00000000" w:rsidP="00000000" w:rsidRDefault="00000000" w:rsidRPr="00000000" w14:paraId="0000005A">
      <w:pPr>
        <w:spacing w:after="240" w:before="240" w:lineRule="auto"/>
        <w:rPr/>
      </w:pPr>
      <w:r w:rsidDel="00000000" w:rsidR="00000000" w:rsidRPr="00000000">
        <w:rPr>
          <w:rtl w:val="0"/>
        </w:rPr>
        <w:t xml:space="preserve">- Normal flow:</w:t>
      </w:r>
    </w:p>
    <w:p w:rsidR="00000000" w:rsidDel="00000000" w:rsidP="00000000" w:rsidRDefault="00000000" w:rsidRPr="00000000" w14:paraId="0000005B">
      <w:pPr>
        <w:spacing w:after="0" w:lineRule="auto"/>
        <w:ind w:left="72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At the Home Page screen, click the Login button at the corner screen.</w:t>
      </w:r>
    </w:p>
    <w:p w:rsidR="00000000" w:rsidDel="00000000" w:rsidP="00000000" w:rsidRDefault="00000000" w:rsidRPr="00000000" w14:paraId="0000005C">
      <w:pPr>
        <w:spacing w:after="0" w:lineRule="auto"/>
        <w:ind w:left="72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The system will navigate to the Login screen.</w:t>
      </w:r>
    </w:p>
    <w:p w:rsidR="00000000" w:rsidDel="00000000" w:rsidP="00000000" w:rsidRDefault="00000000" w:rsidRPr="00000000" w14:paraId="0000005D">
      <w:pPr>
        <w:spacing w:after="240" w:before="240" w:lineRule="auto"/>
        <w:ind w:left="72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Users enter their information to login into the system.</w:t>
      </w:r>
    </w:p>
    <w:p w:rsidR="00000000" w:rsidDel="00000000" w:rsidP="00000000" w:rsidRDefault="00000000" w:rsidRPr="00000000" w14:paraId="0000005E">
      <w:pPr>
        <w:spacing w:after="240" w:before="240" w:lineRule="auto"/>
        <w:ind w:left="720" w:firstLine="0"/>
        <w:rPr/>
      </w:pPr>
      <w:r w:rsidDel="00000000" w:rsidR="00000000" w:rsidRPr="00000000">
        <w:rPr/>
        <w:drawing>
          <wp:inline distB="114300" distT="114300" distL="114300" distR="114300">
            <wp:extent cx="5746440" cy="3073400"/>
            <wp:effectExtent b="0" l="0" r="0" t="0"/>
            <wp:docPr id="16"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74644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240" w:before="240" w:lineRule="auto"/>
        <w:ind w:left="36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The system redirects to the homepage screen when successfully logged in.</w:t>
      </w:r>
    </w:p>
    <w:p w:rsidR="00000000" w:rsidDel="00000000" w:rsidP="00000000" w:rsidRDefault="00000000" w:rsidRPr="00000000" w14:paraId="00000060">
      <w:pPr>
        <w:spacing w:after="240" w:before="240" w:lineRule="auto"/>
        <w:ind w:left="360" w:firstLine="0"/>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spacing w:after="240" w:before="240" w:lineRule="auto"/>
        <w:ind w:left="720" w:firstLine="0"/>
        <w:rPr/>
      </w:pPr>
      <w:r w:rsidDel="00000000" w:rsidR="00000000" w:rsidRPr="00000000">
        <w:rPr/>
        <w:drawing>
          <wp:inline distB="114300" distT="114300" distL="114300" distR="114300">
            <wp:extent cx="5746440" cy="2870200"/>
            <wp:effectExtent b="0" l="0" r="0" t="0"/>
            <wp:docPr id="8"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74644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Style w:val="Heading2"/>
        <w:rPr>
          <w:sz w:val="30"/>
          <w:szCs w:val="30"/>
        </w:rPr>
      </w:pPr>
      <w:bookmarkStart w:colFirst="0" w:colLast="0" w:name="_heading=h.nncnbrdijjf4" w:id="7"/>
      <w:bookmarkEnd w:id="7"/>
      <w:r w:rsidDel="00000000" w:rsidR="00000000" w:rsidRPr="00000000">
        <w:rPr>
          <w:sz w:val="30"/>
          <w:szCs w:val="30"/>
          <w:rtl w:val="0"/>
        </w:rPr>
        <w:t xml:space="preserve">2.1 &lt;Register&gt;</w:t>
        <w:br w:type="textWrapping"/>
      </w:r>
      <w:r w:rsidDel="00000000" w:rsidR="00000000" w:rsidRPr="00000000">
        <w:rPr>
          <w:b w:val="0"/>
          <w:sz w:val="22"/>
          <w:szCs w:val="22"/>
        </w:rPr>
        <w:drawing>
          <wp:inline distB="114300" distT="114300" distL="114300" distR="114300">
            <wp:extent cx="5746440" cy="4102100"/>
            <wp:effectExtent b="0" l="0" r="0" t="0"/>
            <wp:docPr id="13"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74644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240" w:before="240" w:lineRule="auto"/>
        <w:rPr/>
      </w:pPr>
      <w:r w:rsidDel="00000000" w:rsidR="00000000" w:rsidRPr="00000000">
        <w:rPr>
          <w:rtl w:val="0"/>
        </w:rPr>
        <w:t xml:space="preserve">- Actor: User</w:t>
      </w:r>
    </w:p>
    <w:p w:rsidR="00000000" w:rsidDel="00000000" w:rsidP="00000000" w:rsidRDefault="00000000" w:rsidRPr="00000000" w14:paraId="00000065">
      <w:pPr>
        <w:spacing w:after="240" w:before="240" w:lineRule="auto"/>
        <w:rPr/>
      </w:pPr>
      <w:r w:rsidDel="00000000" w:rsidR="00000000" w:rsidRPr="00000000">
        <w:rPr>
          <w:rtl w:val="0"/>
        </w:rPr>
        <w:t xml:space="preserve">- Pre-condition: User can can access to the internet</w:t>
      </w:r>
    </w:p>
    <w:p w:rsidR="00000000" w:rsidDel="00000000" w:rsidP="00000000" w:rsidRDefault="00000000" w:rsidRPr="00000000" w14:paraId="00000066">
      <w:pPr>
        <w:spacing w:after="240" w:before="240" w:lineRule="auto"/>
        <w:rPr/>
      </w:pPr>
      <w:r w:rsidDel="00000000" w:rsidR="00000000" w:rsidRPr="00000000">
        <w:rPr>
          <w:rtl w:val="0"/>
        </w:rPr>
        <w:t xml:space="preserve">- Post-condition: Users register successfully to the system and have a valid account with role student.</w:t>
      </w:r>
    </w:p>
    <w:p w:rsidR="00000000" w:rsidDel="00000000" w:rsidP="00000000" w:rsidRDefault="00000000" w:rsidRPr="00000000" w14:paraId="00000067">
      <w:pPr>
        <w:spacing w:after="240" w:before="240" w:lineRule="auto"/>
        <w:rPr/>
      </w:pPr>
      <w:r w:rsidDel="00000000" w:rsidR="00000000" w:rsidRPr="00000000">
        <w:rPr>
          <w:rtl w:val="0"/>
        </w:rPr>
        <w:t xml:space="preserve">- Normal flow:</w:t>
      </w:r>
    </w:p>
    <w:p w:rsidR="00000000" w:rsidDel="00000000" w:rsidP="00000000" w:rsidRDefault="00000000" w:rsidRPr="00000000" w14:paraId="00000068">
      <w:pPr>
        <w:spacing w:after="0" w:lineRule="auto"/>
        <w:ind w:left="36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At the Home Page screen, click the </w:t>
      </w:r>
      <w:r w:rsidDel="00000000" w:rsidR="00000000" w:rsidRPr="00000000">
        <w:rPr>
          <w:b w:val="1"/>
          <w:rtl w:val="0"/>
        </w:rPr>
        <w:t xml:space="preserve">Register </w:t>
      </w:r>
      <w:r w:rsidDel="00000000" w:rsidR="00000000" w:rsidRPr="00000000">
        <w:rPr>
          <w:rtl w:val="0"/>
        </w:rPr>
        <w:t xml:space="preserve">button at the top right corner.</w:t>
      </w:r>
    </w:p>
    <w:p w:rsidR="00000000" w:rsidDel="00000000" w:rsidP="00000000" w:rsidRDefault="00000000" w:rsidRPr="00000000" w14:paraId="00000069">
      <w:pPr>
        <w:spacing w:after="0" w:lineRule="auto"/>
        <w:ind w:left="36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The system will navigate to the Register screen.</w:t>
      </w:r>
    </w:p>
    <w:p w:rsidR="00000000" w:rsidDel="00000000" w:rsidP="00000000" w:rsidRDefault="00000000" w:rsidRPr="00000000" w14:paraId="0000006A">
      <w:pPr>
        <w:spacing w:after="240" w:before="240" w:lineRule="auto"/>
        <w:ind w:left="36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Users enter their information to register into the system.</w:t>
      </w:r>
    </w:p>
    <w:p w:rsidR="00000000" w:rsidDel="00000000" w:rsidP="00000000" w:rsidRDefault="00000000" w:rsidRPr="00000000" w14:paraId="0000006B">
      <w:pPr>
        <w:pStyle w:val="Heading2"/>
        <w:rPr/>
      </w:pPr>
      <w:bookmarkStart w:colFirst="0" w:colLast="0" w:name="_heading=h.4k62uc9vekom" w:id="8"/>
      <w:bookmarkEnd w:id="8"/>
      <w:r w:rsidDel="00000000" w:rsidR="00000000" w:rsidRPr="00000000">
        <w:rPr>
          <w:sz w:val="30"/>
          <w:szCs w:val="30"/>
          <w:rtl w:val="0"/>
        </w:rPr>
        <w:t xml:space="preserve">2.2 &lt;Manage Account&gt;</w:t>
      </w:r>
      <w:r w:rsidDel="00000000" w:rsidR="00000000" w:rsidRPr="00000000">
        <w:rPr>
          <w:rtl w:val="0"/>
        </w:rPr>
      </w:r>
    </w:p>
    <w:p w:rsidR="00000000" w:rsidDel="00000000" w:rsidP="00000000" w:rsidRDefault="00000000" w:rsidRPr="00000000" w14:paraId="0000006C">
      <w:pPr>
        <w:spacing w:after="240" w:before="240" w:lineRule="auto"/>
        <w:rPr/>
      </w:pPr>
      <w:r w:rsidDel="00000000" w:rsidR="00000000" w:rsidRPr="00000000">
        <w:rPr>
          <w:rtl w:val="0"/>
        </w:rPr>
        <w:t xml:space="preserve">- Actor: administrator</w:t>
      </w:r>
    </w:p>
    <w:p w:rsidR="00000000" w:rsidDel="00000000" w:rsidP="00000000" w:rsidRDefault="00000000" w:rsidRPr="00000000" w14:paraId="0000006D">
      <w:pPr>
        <w:spacing w:after="240" w:before="240" w:lineRule="auto"/>
        <w:rPr/>
      </w:pPr>
      <w:r w:rsidDel="00000000" w:rsidR="00000000" w:rsidRPr="00000000">
        <w:rPr>
          <w:rtl w:val="0"/>
        </w:rPr>
        <w:t xml:space="preserve">- Pre-condition:</w:t>
      </w:r>
    </w:p>
    <w:p w:rsidR="00000000" w:rsidDel="00000000" w:rsidP="00000000" w:rsidRDefault="00000000" w:rsidRPr="00000000" w14:paraId="0000006E">
      <w:pPr>
        <w:spacing w:after="0" w:lineRule="auto"/>
        <w:ind w:left="72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User can can access to the internet</w:t>
      </w:r>
    </w:p>
    <w:p w:rsidR="00000000" w:rsidDel="00000000" w:rsidP="00000000" w:rsidRDefault="00000000" w:rsidRPr="00000000" w14:paraId="0000006F">
      <w:pPr>
        <w:spacing w:after="240" w:before="240" w:lineRule="auto"/>
        <w:ind w:left="72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User has signed in to the system with role “admin”</w:t>
      </w:r>
    </w:p>
    <w:p w:rsidR="00000000" w:rsidDel="00000000" w:rsidP="00000000" w:rsidRDefault="00000000" w:rsidRPr="00000000" w14:paraId="00000070">
      <w:pPr>
        <w:spacing w:after="240" w:before="240" w:lineRule="auto"/>
        <w:ind w:left="720" w:firstLine="0"/>
        <w:rPr/>
      </w:pPr>
      <w:r w:rsidDel="00000000" w:rsidR="00000000" w:rsidRPr="00000000">
        <w:rPr/>
        <w:drawing>
          <wp:inline distB="114300" distT="114300" distL="114300" distR="114300">
            <wp:extent cx="5746440" cy="2438400"/>
            <wp:effectExtent b="0" l="0" r="0" t="0"/>
            <wp:docPr id="10"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74644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after="240" w:before="240" w:lineRule="auto"/>
        <w:rPr/>
      </w:pPr>
      <w:r w:rsidDel="00000000" w:rsidR="00000000" w:rsidRPr="00000000">
        <w:rPr>
          <w:rtl w:val="0"/>
        </w:rPr>
        <w:t xml:space="preserve">- Post-condition:</w:t>
      </w:r>
    </w:p>
    <w:p w:rsidR="00000000" w:rsidDel="00000000" w:rsidP="00000000" w:rsidRDefault="00000000" w:rsidRPr="00000000" w14:paraId="00000072">
      <w:pPr>
        <w:spacing w:after="240" w:before="240" w:lineRule="auto"/>
        <w:ind w:left="72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Admin </w:t>
      </w:r>
      <w:r w:rsidDel="00000000" w:rsidR="00000000" w:rsidRPr="00000000">
        <w:rPr>
          <w:rtl w:val="0"/>
        </w:rPr>
        <w:t xml:space="preserve">can  view, update and delete data of any users</w:t>
      </w:r>
    </w:p>
    <w:p w:rsidR="00000000" w:rsidDel="00000000" w:rsidP="00000000" w:rsidRDefault="00000000" w:rsidRPr="00000000" w14:paraId="00000073">
      <w:pPr>
        <w:spacing w:after="240" w:before="240" w:lineRule="auto"/>
        <w:rPr/>
      </w:pPr>
      <w:r w:rsidDel="00000000" w:rsidR="00000000" w:rsidRPr="00000000">
        <w:rPr>
          <w:rtl w:val="0"/>
        </w:rPr>
        <w:t xml:space="preserve">- Normal flow:</w:t>
      </w:r>
    </w:p>
    <w:p w:rsidR="00000000" w:rsidDel="00000000" w:rsidP="00000000" w:rsidRDefault="00000000" w:rsidRPr="00000000" w14:paraId="00000074">
      <w:pPr>
        <w:spacing w:after="240" w:before="240" w:lineRule="auto"/>
        <w:ind w:left="36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At the Admin Home Page screen, click to avatar and choose “Manage Account” to show list user</w:t>
      </w:r>
    </w:p>
    <w:p w:rsidR="00000000" w:rsidDel="00000000" w:rsidP="00000000" w:rsidRDefault="00000000" w:rsidRPr="00000000" w14:paraId="00000075">
      <w:pPr>
        <w:spacing w:after="240" w:before="240" w:lineRule="auto"/>
        <w:ind w:left="0" w:firstLine="0"/>
        <w:rPr/>
      </w:pPr>
      <w:r w:rsidDel="00000000" w:rsidR="00000000" w:rsidRPr="00000000">
        <w:rPr>
          <w:rtl w:val="0"/>
        </w:rPr>
        <w:t xml:space="preserve">     +</w:t>
      </w:r>
      <w:r w:rsidDel="00000000" w:rsidR="00000000" w:rsidRPr="00000000">
        <w:rPr>
          <w:sz w:val="14"/>
          <w:szCs w:val="14"/>
          <w:rtl w:val="0"/>
        </w:rPr>
        <w:t xml:space="preserve">         </w:t>
      </w:r>
      <w:r w:rsidDel="00000000" w:rsidR="00000000" w:rsidRPr="00000000">
        <w:rPr>
          <w:rtl w:val="0"/>
        </w:rPr>
        <w:t xml:space="preserve">Admin </w:t>
      </w:r>
      <w:r w:rsidDel="00000000" w:rsidR="00000000" w:rsidRPr="00000000">
        <w:rPr>
          <w:rtl w:val="0"/>
        </w:rPr>
        <w:t xml:space="preserve">can modify any account  in the account  list including change role,  delete.</w:t>
      </w:r>
    </w:p>
    <w:p w:rsidR="00000000" w:rsidDel="00000000" w:rsidP="00000000" w:rsidRDefault="00000000" w:rsidRPr="00000000" w14:paraId="00000076">
      <w:pPr>
        <w:spacing w:after="240" w:before="240" w:lineRule="auto"/>
        <w:ind w:left="0" w:firstLine="0"/>
        <w:rPr/>
      </w:pPr>
      <w:r w:rsidDel="00000000" w:rsidR="00000000" w:rsidRPr="00000000">
        <w:rPr/>
        <w:drawing>
          <wp:inline distB="114300" distT="114300" distL="114300" distR="114300">
            <wp:extent cx="5746440" cy="2628900"/>
            <wp:effectExtent b="0" l="0" r="0" t="0"/>
            <wp:docPr id="9"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74644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numPr>
          <w:ilvl w:val="0"/>
          <w:numId w:val="1"/>
        </w:numPr>
        <w:spacing w:after="0" w:afterAutospacing="0" w:before="240" w:lineRule="auto"/>
        <w:ind w:left="720" w:hanging="360"/>
        <w:rPr>
          <w:u w:val="none"/>
        </w:rPr>
      </w:pPr>
      <w:r w:rsidDel="00000000" w:rsidR="00000000" w:rsidRPr="00000000">
        <w:rPr>
          <w:rtl w:val="0"/>
        </w:rPr>
        <w:t xml:space="preserve">Click “ Change Role”  in the rightmost screen to change role this account.</w:t>
      </w:r>
    </w:p>
    <w:p w:rsidR="00000000" w:rsidDel="00000000" w:rsidP="00000000" w:rsidRDefault="00000000" w:rsidRPr="00000000" w14:paraId="00000078">
      <w:pPr>
        <w:numPr>
          <w:ilvl w:val="0"/>
          <w:numId w:val="1"/>
        </w:numPr>
        <w:spacing w:after="240" w:before="0" w:beforeAutospacing="0" w:lineRule="auto"/>
        <w:ind w:left="720" w:hanging="360"/>
        <w:rPr>
          <w:u w:val="none"/>
        </w:rPr>
      </w:pPr>
      <w:r w:rsidDel="00000000" w:rsidR="00000000" w:rsidRPr="00000000">
        <w:rPr>
          <w:rtl w:val="0"/>
        </w:rPr>
        <w:t xml:space="preserve">Click “Delete” in the rightmost to delete the account.  </w:t>
      </w:r>
    </w:p>
    <w:p w:rsidR="00000000" w:rsidDel="00000000" w:rsidP="00000000" w:rsidRDefault="00000000" w:rsidRPr="00000000" w14:paraId="00000079">
      <w:pPr>
        <w:pStyle w:val="Heading2"/>
        <w:rPr>
          <w:sz w:val="30"/>
          <w:szCs w:val="30"/>
        </w:rPr>
      </w:pPr>
      <w:bookmarkStart w:colFirst="0" w:colLast="0" w:name="_heading=h.kvp21hr9tej" w:id="9"/>
      <w:bookmarkEnd w:id="9"/>
      <w:r w:rsidDel="00000000" w:rsidR="00000000" w:rsidRPr="00000000">
        <w:rPr>
          <w:sz w:val="30"/>
          <w:szCs w:val="30"/>
          <w:rtl w:val="0"/>
        </w:rPr>
        <w:t xml:space="preserve">2.3 &lt;Manage Course&gt;</w:t>
      </w:r>
    </w:p>
    <w:p w:rsidR="00000000" w:rsidDel="00000000" w:rsidP="00000000" w:rsidRDefault="00000000" w:rsidRPr="00000000" w14:paraId="0000007A">
      <w:pPr>
        <w:spacing w:after="240" w:before="240" w:lineRule="auto"/>
        <w:rPr/>
      </w:pPr>
      <w:r w:rsidDel="00000000" w:rsidR="00000000" w:rsidRPr="00000000">
        <w:rPr>
          <w:rtl w:val="0"/>
        </w:rPr>
        <w:t xml:space="preserve">- Actor: Expert</w:t>
      </w:r>
    </w:p>
    <w:p w:rsidR="00000000" w:rsidDel="00000000" w:rsidP="00000000" w:rsidRDefault="00000000" w:rsidRPr="00000000" w14:paraId="0000007B">
      <w:pPr>
        <w:spacing w:after="240" w:before="240" w:lineRule="auto"/>
        <w:rPr/>
      </w:pPr>
      <w:r w:rsidDel="00000000" w:rsidR="00000000" w:rsidRPr="00000000">
        <w:rPr>
          <w:rtl w:val="0"/>
        </w:rPr>
        <w:t xml:space="preserve">- Pre-condition:</w:t>
      </w:r>
    </w:p>
    <w:p w:rsidR="00000000" w:rsidDel="00000000" w:rsidP="00000000" w:rsidRDefault="00000000" w:rsidRPr="00000000" w14:paraId="0000007C">
      <w:pPr>
        <w:spacing w:after="0" w:lineRule="auto"/>
        <w:ind w:left="72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User can can access to the internet</w:t>
      </w:r>
    </w:p>
    <w:p w:rsidR="00000000" w:rsidDel="00000000" w:rsidP="00000000" w:rsidRDefault="00000000" w:rsidRPr="00000000" w14:paraId="0000007D">
      <w:pPr>
        <w:spacing w:after="240" w:before="240" w:lineRule="auto"/>
        <w:ind w:left="72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User has signed in to the system with role “expert”</w:t>
      </w:r>
    </w:p>
    <w:p w:rsidR="00000000" w:rsidDel="00000000" w:rsidP="00000000" w:rsidRDefault="00000000" w:rsidRPr="00000000" w14:paraId="0000007E">
      <w:pPr>
        <w:spacing w:after="240" w:before="240" w:lineRule="auto"/>
        <w:ind w:left="720" w:firstLine="0"/>
        <w:rPr/>
      </w:pPr>
      <w:r w:rsidDel="00000000" w:rsidR="00000000" w:rsidRPr="00000000">
        <w:rPr/>
        <w:drawing>
          <wp:inline distB="114300" distT="114300" distL="114300" distR="114300">
            <wp:extent cx="5746440" cy="2374900"/>
            <wp:effectExtent b="0" l="0" r="0" t="0"/>
            <wp:docPr id="18"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74644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after="240" w:before="240" w:lineRule="auto"/>
        <w:rPr/>
      </w:pPr>
      <w:r w:rsidDel="00000000" w:rsidR="00000000" w:rsidRPr="00000000">
        <w:rPr>
          <w:rtl w:val="0"/>
        </w:rPr>
        <w:t xml:space="preserve">- Post-condition:</w:t>
      </w:r>
    </w:p>
    <w:p w:rsidR="00000000" w:rsidDel="00000000" w:rsidP="00000000" w:rsidRDefault="00000000" w:rsidRPr="00000000" w14:paraId="00000080">
      <w:pPr>
        <w:spacing w:after="240" w:before="240" w:lineRule="auto"/>
        <w:ind w:left="72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Expert</w:t>
      </w:r>
      <w:r w:rsidDel="00000000" w:rsidR="00000000" w:rsidRPr="00000000">
        <w:rPr>
          <w:rtl w:val="0"/>
        </w:rPr>
        <w:t xml:space="preserve"> can  add, update and delete data of any course</w:t>
      </w:r>
    </w:p>
    <w:p w:rsidR="00000000" w:rsidDel="00000000" w:rsidP="00000000" w:rsidRDefault="00000000" w:rsidRPr="00000000" w14:paraId="00000081">
      <w:pPr>
        <w:spacing w:after="240" w:before="240" w:lineRule="auto"/>
        <w:rPr/>
      </w:pPr>
      <w:r w:rsidDel="00000000" w:rsidR="00000000" w:rsidRPr="00000000">
        <w:rPr>
          <w:rtl w:val="0"/>
        </w:rPr>
        <w:t xml:space="preserve">- Normal flow:</w:t>
      </w:r>
    </w:p>
    <w:p w:rsidR="00000000" w:rsidDel="00000000" w:rsidP="00000000" w:rsidRDefault="00000000" w:rsidRPr="00000000" w14:paraId="00000082">
      <w:pPr>
        <w:spacing w:after="240" w:before="240" w:lineRule="auto"/>
        <w:ind w:left="36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At the ExpertHome Page screen, click to avatar and choose ”Manage Course” to enter the management page</w:t>
      </w:r>
    </w:p>
    <w:p w:rsidR="00000000" w:rsidDel="00000000" w:rsidP="00000000" w:rsidRDefault="00000000" w:rsidRPr="00000000" w14:paraId="00000083">
      <w:pPr>
        <w:spacing w:after="240" w:before="240" w:lineRule="auto"/>
        <w:rPr/>
      </w:pPr>
      <w:r w:rsidDel="00000000" w:rsidR="00000000" w:rsidRPr="00000000">
        <w:rPr>
          <w:rtl w:val="0"/>
        </w:rPr>
        <w:t xml:space="preserve">     +</w:t>
      </w:r>
      <w:r w:rsidDel="00000000" w:rsidR="00000000" w:rsidRPr="00000000">
        <w:rPr>
          <w:sz w:val="14"/>
          <w:szCs w:val="14"/>
          <w:rtl w:val="0"/>
        </w:rPr>
        <w:t xml:space="preserve">         </w:t>
      </w:r>
      <w:r w:rsidDel="00000000" w:rsidR="00000000" w:rsidRPr="00000000">
        <w:rPr>
          <w:rtl w:val="0"/>
        </w:rPr>
        <w:t xml:space="preserve">Expert </w:t>
      </w:r>
      <w:r w:rsidDel="00000000" w:rsidR="00000000" w:rsidRPr="00000000">
        <w:rPr>
          <w:rtl w:val="0"/>
        </w:rPr>
        <w:t xml:space="preserve">can add a new course by entering attributes named in the table, then click “ADD ONE” button to save.</w:t>
      </w:r>
    </w:p>
    <w:p w:rsidR="00000000" w:rsidDel="00000000" w:rsidP="00000000" w:rsidRDefault="00000000" w:rsidRPr="00000000" w14:paraId="00000084">
      <w:pPr>
        <w:spacing w:after="240" w:before="240" w:lineRule="auto"/>
        <w:ind w:firstLine="72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Expert can update an exist course by modifying attributes named in the table, then click “UPDATE ONE” button to save.</w:t>
      </w:r>
    </w:p>
    <w:p w:rsidR="00000000" w:rsidDel="00000000" w:rsidP="00000000" w:rsidRDefault="00000000" w:rsidRPr="00000000" w14:paraId="00000085">
      <w:pPr>
        <w:spacing w:after="240" w:before="240" w:lineRule="auto"/>
        <w:ind w:firstLine="720"/>
        <w:rPr/>
      </w:pPr>
      <w:r w:rsidDel="00000000" w:rsidR="00000000" w:rsidRPr="00000000">
        <w:rPr>
          <w:rtl w:val="0"/>
        </w:rPr>
        <w:t xml:space="preserve">+ Expert can delete a course by entering only ID of the course, then click “DELETE ONE” button to save.</w:t>
      </w:r>
    </w:p>
    <w:p w:rsidR="00000000" w:rsidDel="00000000" w:rsidP="00000000" w:rsidRDefault="00000000" w:rsidRPr="00000000" w14:paraId="00000086">
      <w:pPr>
        <w:rPr/>
      </w:pPr>
      <w:r w:rsidDel="00000000" w:rsidR="00000000" w:rsidRPr="00000000">
        <w:rPr/>
        <w:drawing>
          <wp:inline distB="114300" distT="114300" distL="114300" distR="114300">
            <wp:extent cx="5746440" cy="2806700"/>
            <wp:effectExtent b="0" l="0" r="0" t="0"/>
            <wp:docPr id="20"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74644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Style w:val="Heading2"/>
        <w:rPr>
          <w:sz w:val="30"/>
          <w:szCs w:val="30"/>
        </w:rPr>
      </w:pPr>
      <w:bookmarkStart w:colFirst="0" w:colLast="0" w:name="_heading=h.7o9mj7x0o6li" w:id="10"/>
      <w:bookmarkEnd w:id="10"/>
      <w:r w:rsidDel="00000000" w:rsidR="00000000" w:rsidRPr="00000000">
        <w:rPr>
          <w:sz w:val="30"/>
          <w:szCs w:val="30"/>
          <w:rtl w:val="0"/>
        </w:rPr>
        <w:t xml:space="preserve">2.4 &lt;Manage Lesson&gt;</w:t>
      </w:r>
    </w:p>
    <w:p w:rsidR="00000000" w:rsidDel="00000000" w:rsidP="00000000" w:rsidRDefault="00000000" w:rsidRPr="00000000" w14:paraId="00000088">
      <w:pPr>
        <w:spacing w:after="240" w:before="240" w:lineRule="auto"/>
        <w:rPr/>
      </w:pPr>
      <w:r w:rsidDel="00000000" w:rsidR="00000000" w:rsidRPr="00000000">
        <w:rPr>
          <w:rtl w:val="0"/>
        </w:rPr>
        <w:t xml:space="preserve">- Actor: Expert</w:t>
      </w:r>
    </w:p>
    <w:p w:rsidR="00000000" w:rsidDel="00000000" w:rsidP="00000000" w:rsidRDefault="00000000" w:rsidRPr="00000000" w14:paraId="00000089">
      <w:pPr>
        <w:spacing w:after="240" w:before="240" w:lineRule="auto"/>
        <w:rPr/>
      </w:pPr>
      <w:r w:rsidDel="00000000" w:rsidR="00000000" w:rsidRPr="00000000">
        <w:rPr>
          <w:rtl w:val="0"/>
        </w:rPr>
        <w:t xml:space="preserve">- Pre-condition:</w:t>
      </w:r>
    </w:p>
    <w:p w:rsidR="00000000" w:rsidDel="00000000" w:rsidP="00000000" w:rsidRDefault="00000000" w:rsidRPr="00000000" w14:paraId="0000008A">
      <w:pPr>
        <w:spacing w:after="0" w:lineRule="auto"/>
        <w:ind w:left="72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User can can access to the internet</w:t>
      </w:r>
    </w:p>
    <w:p w:rsidR="00000000" w:rsidDel="00000000" w:rsidP="00000000" w:rsidRDefault="00000000" w:rsidRPr="00000000" w14:paraId="0000008B">
      <w:pPr>
        <w:spacing w:after="240" w:before="240" w:lineRule="auto"/>
        <w:ind w:left="72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User has signed in to the system with role “expert”</w:t>
      </w:r>
    </w:p>
    <w:p w:rsidR="00000000" w:rsidDel="00000000" w:rsidP="00000000" w:rsidRDefault="00000000" w:rsidRPr="00000000" w14:paraId="0000008C">
      <w:pPr>
        <w:spacing w:after="240" w:before="240" w:lineRule="auto"/>
        <w:ind w:left="720" w:firstLine="0"/>
        <w:rPr/>
      </w:pPr>
      <w:r w:rsidDel="00000000" w:rsidR="00000000" w:rsidRPr="00000000">
        <w:rPr/>
        <w:drawing>
          <wp:inline distB="114300" distT="114300" distL="114300" distR="114300">
            <wp:extent cx="5746440" cy="1651000"/>
            <wp:effectExtent b="0" l="0" r="0" t="0"/>
            <wp:docPr id="15"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74644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240" w:before="240" w:lineRule="auto"/>
        <w:rPr/>
      </w:pPr>
      <w:r w:rsidDel="00000000" w:rsidR="00000000" w:rsidRPr="00000000">
        <w:rPr>
          <w:rtl w:val="0"/>
        </w:rPr>
        <w:t xml:space="preserve">- Post-condition:</w:t>
      </w:r>
    </w:p>
    <w:p w:rsidR="00000000" w:rsidDel="00000000" w:rsidP="00000000" w:rsidRDefault="00000000" w:rsidRPr="00000000" w14:paraId="0000008E">
      <w:pPr>
        <w:spacing w:after="240" w:before="240" w:lineRule="auto"/>
        <w:ind w:left="72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Expert </w:t>
      </w:r>
      <w:r w:rsidDel="00000000" w:rsidR="00000000" w:rsidRPr="00000000">
        <w:rPr>
          <w:rtl w:val="0"/>
        </w:rPr>
        <w:t xml:space="preserve">can  view, update and delete data of any Lesson</w:t>
      </w:r>
    </w:p>
    <w:p w:rsidR="00000000" w:rsidDel="00000000" w:rsidP="00000000" w:rsidRDefault="00000000" w:rsidRPr="00000000" w14:paraId="0000008F">
      <w:pPr>
        <w:spacing w:after="240" w:before="240" w:lineRule="auto"/>
        <w:rPr/>
      </w:pPr>
      <w:r w:rsidDel="00000000" w:rsidR="00000000" w:rsidRPr="00000000">
        <w:rPr>
          <w:rtl w:val="0"/>
        </w:rPr>
        <w:t xml:space="preserve">- Normal flow:</w:t>
      </w:r>
    </w:p>
    <w:p w:rsidR="00000000" w:rsidDel="00000000" w:rsidP="00000000" w:rsidRDefault="00000000" w:rsidRPr="00000000" w14:paraId="00000090">
      <w:pPr>
        <w:spacing w:after="240" w:before="240" w:lineRule="auto"/>
        <w:ind w:left="36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At the Expert Home Page screen, click to avatar and choose “Manage Lesson” to show list lesson</w:t>
      </w:r>
    </w:p>
    <w:p w:rsidR="00000000" w:rsidDel="00000000" w:rsidP="00000000" w:rsidRDefault="00000000" w:rsidRPr="00000000" w14:paraId="00000091">
      <w:pPr>
        <w:spacing w:after="240" w:before="240" w:lineRule="auto"/>
        <w:rPr/>
      </w:pPr>
      <w:r w:rsidDel="00000000" w:rsidR="00000000" w:rsidRPr="00000000">
        <w:rPr>
          <w:rtl w:val="0"/>
        </w:rPr>
        <w:t xml:space="preserve">     +</w:t>
      </w:r>
      <w:r w:rsidDel="00000000" w:rsidR="00000000" w:rsidRPr="00000000">
        <w:rPr>
          <w:sz w:val="14"/>
          <w:szCs w:val="14"/>
          <w:rtl w:val="0"/>
        </w:rPr>
        <w:t xml:space="preserve">         </w:t>
      </w:r>
      <w:r w:rsidDel="00000000" w:rsidR="00000000" w:rsidRPr="00000000">
        <w:rPr>
          <w:rtl w:val="0"/>
        </w:rPr>
        <w:t xml:space="preserve">Expert </w:t>
      </w:r>
      <w:r w:rsidDel="00000000" w:rsidR="00000000" w:rsidRPr="00000000">
        <w:rPr>
          <w:rtl w:val="0"/>
        </w:rPr>
        <w:t xml:space="preserve">can modify any lesson  in the account  list including change information</w:t>
      </w:r>
    </w:p>
    <w:p w:rsidR="00000000" w:rsidDel="00000000" w:rsidP="00000000" w:rsidRDefault="00000000" w:rsidRPr="00000000" w14:paraId="00000092">
      <w:pPr>
        <w:spacing w:after="240" w:before="240" w:lineRule="auto"/>
        <w:rPr/>
      </w:pPr>
      <w:r w:rsidDel="00000000" w:rsidR="00000000" w:rsidRPr="00000000">
        <w:rPr>
          <w:rtl w:val="0"/>
        </w:rPr>
      </w:r>
    </w:p>
    <w:p w:rsidR="00000000" w:rsidDel="00000000" w:rsidP="00000000" w:rsidRDefault="00000000" w:rsidRPr="00000000" w14:paraId="00000093">
      <w:pPr>
        <w:spacing w:after="240" w:before="240" w:lineRule="auto"/>
        <w:rPr/>
      </w:pPr>
      <w:r w:rsidDel="00000000" w:rsidR="00000000" w:rsidRPr="00000000">
        <w:rPr/>
        <w:drawing>
          <wp:inline distB="114300" distT="114300" distL="114300" distR="114300">
            <wp:extent cx="5746440" cy="2717800"/>
            <wp:effectExtent b="0" l="0" r="0" t="0"/>
            <wp:docPr id="19"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74644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numPr>
          <w:ilvl w:val="0"/>
          <w:numId w:val="1"/>
        </w:numPr>
        <w:spacing w:after="0" w:afterAutospacing="0" w:before="240" w:lineRule="auto"/>
        <w:ind w:left="720" w:hanging="360"/>
      </w:pPr>
      <w:r w:rsidDel="00000000" w:rsidR="00000000" w:rsidRPr="00000000">
        <w:rPr>
          <w:rtl w:val="0"/>
        </w:rPr>
        <w:t xml:space="preserve">Click “ Create Lesson”  in the leftmost screen to create new lesson</w:t>
      </w:r>
    </w:p>
    <w:p w:rsidR="00000000" w:rsidDel="00000000" w:rsidP="00000000" w:rsidRDefault="00000000" w:rsidRPr="00000000" w14:paraId="00000095">
      <w:pPr>
        <w:numPr>
          <w:ilvl w:val="0"/>
          <w:numId w:val="1"/>
        </w:numPr>
        <w:spacing w:after="0" w:afterAutospacing="0" w:before="0" w:beforeAutospacing="0" w:lineRule="auto"/>
        <w:ind w:left="720" w:hanging="360"/>
        <w:rPr>
          <w:u w:val="none"/>
        </w:rPr>
      </w:pPr>
      <w:r w:rsidDel="00000000" w:rsidR="00000000" w:rsidRPr="00000000">
        <w:rPr>
          <w:rtl w:val="0"/>
        </w:rPr>
        <w:t xml:space="preserve">Click “Update ” in the rightmost to modify the information</w:t>
      </w:r>
    </w:p>
    <w:p w:rsidR="00000000" w:rsidDel="00000000" w:rsidP="00000000" w:rsidRDefault="00000000" w:rsidRPr="00000000" w14:paraId="00000096">
      <w:pPr>
        <w:numPr>
          <w:ilvl w:val="0"/>
          <w:numId w:val="1"/>
        </w:numPr>
        <w:spacing w:after="240" w:before="0" w:beforeAutospacing="0" w:lineRule="auto"/>
        <w:ind w:left="720" w:hanging="360"/>
      </w:pPr>
      <w:r w:rsidDel="00000000" w:rsidR="00000000" w:rsidRPr="00000000">
        <w:rPr>
          <w:rtl w:val="0"/>
        </w:rPr>
        <w:t xml:space="preserve">Click “Delete” in the rightmost to delete the lesson.  </w:t>
      </w:r>
    </w:p>
    <w:p w:rsidR="00000000" w:rsidDel="00000000" w:rsidP="00000000" w:rsidRDefault="00000000" w:rsidRPr="00000000" w14:paraId="00000097">
      <w:pPr>
        <w:spacing w:after="240" w:before="240" w:lineRule="auto"/>
        <w:ind w:left="720" w:firstLine="0"/>
        <w:rPr/>
      </w:pPr>
      <w:r w:rsidDel="00000000" w:rsidR="00000000" w:rsidRPr="00000000">
        <w:rPr>
          <w:rtl w:val="0"/>
        </w:rPr>
      </w:r>
    </w:p>
    <w:p w:rsidR="00000000" w:rsidDel="00000000" w:rsidP="00000000" w:rsidRDefault="00000000" w:rsidRPr="00000000" w14:paraId="00000098">
      <w:pPr>
        <w:spacing w:after="240" w:before="240" w:lineRule="auto"/>
        <w:ind w:left="720" w:firstLine="0"/>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pStyle w:val="Heading2"/>
        <w:rPr>
          <w:sz w:val="30"/>
          <w:szCs w:val="30"/>
        </w:rPr>
      </w:pPr>
      <w:bookmarkStart w:colFirst="0" w:colLast="0" w:name="_heading=h.ufz7f48z03jq" w:id="11"/>
      <w:bookmarkEnd w:id="11"/>
      <w:r w:rsidDel="00000000" w:rsidR="00000000" w:rsidRPr="00000000">
        <w:rPr>
          <w:sz w:val="30"/>
          <w:szCs w:val="30"/>
          <w:rtl w:val="0"/>
        </w:rPr>
        <w:t xml:space="preserve">2.5 &lt;Manage Flashcard&gt;</w:t>
      </w:r>
    </w:p>
    <w:p w:rsidR="00000000" w:rsidDel="00000000" w:rsidP="00000000" w:rsidRDefault="00000000" w:rsidRPr="00000000" w14:paraId="0000009B">
      <w:pPr>
        <w:spacing w:after="240" w:before="240" w:lineRule="auto"/>
        <w:rPr/>
      </w:pPr>
      <w:r w:rsidDel="00000000" w:rsidR="00000000" w:rsidRPr="00000000">
        <w:rPr>
          <w:rtl w:val="0"/>
        </w:rPr>
        <w:t xml:space="preserve">- Actor: Expert</w:t>
      </w:r>
    </w:p>
    <w:p w:rsidR="00000000" w:rsidDel="00000000" w:rsidP="00000000" w:rsidRDefault="00000000" w:rsidRPr="00000000" w14:paraId="0000009C">
      <w:pPr>
        <w:spacing w:after="240" w:before="240" w:lineRule="auto"/>
        <w:rPr/>
      </w:pPr>
      <w:r w:rsidDel="00000000" w:rsidR="00000000" w:rsidRPr="00000000">
        <w:rPr>
          <w:rtl w:val="0"/>
        </w:rPr>
        <w:t xml:space="preserve">- Pre-condition:</w:t>
      </w:r>
    </w:p>
    <w:p w:rsidR="00000000" w:rsidDel="00000000" w:rsidP="00000000" w:rsidRDefault="00000000" w:rsidRPr="00000000" w14:paraId="0000009D">
      <w:pPr>
        <w:spacing w:after="0" w:lineRule="auto"/>
        <w:ind w:left="72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User can can access to the internet</w:t>
      </w:r>
    </w:p>
    <w:p w:rsidR="00000000" w:rsidDel="00000000" w:rsidP="00000000" w:rsidRDefault="00000000" w:rsidRPr="00000000" w14:paraId="0000009E">
      <w:pPr>
        <w:spacing w:after="240" w:before="240" w:lineRule="auto"/>
        <w:ind w:left="72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User has signed in to the system with role “expert”</w:t>
      </w:r>
    </w:p>
    <w:p w:rsidR="00000000" w:rsidDel="00000000" w:rsidP="00000000" w:rsidRDefault="00000000" w:rsidRPr="00000000" w14:paraId="0000009F">
      <w:pPr>
        <w:spacing w:after="240" w:before="240" w:lineRule="auto"/>
        <w:ind w:left="720" w:firstLine="0"/>
        <w:rPr/>
      </w:pPr>
      <w:r w:rsidDel="00000000" w:rsidR="00000000" w:rsidRPr="00000000">
        <w:rPr/>
        <w:drawing>
          <wp:inline distB="114300" distT="114300" distL="114300" distR="114300">
            <wp:extent cx="5746440" cy="2209800"/>
            <wp:effectExtent b="0" l="0" r="0" t="0"/>
            <wp:docPr id="12"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74644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240" w:before="240" w:lineRule="auto"/>
        <w:rPr/>
      </w:pPr>
      <w:r w:rsidDel="00000000" w:rsidR="00000000" w:rsidRPr="00000000">
        <w:rPr>
          <w:rtl w:val="0"/>
        </w:rPr>
        <w:t xml:space="preserve">- Post-condition:</w:t>
      </w:r>
    </w:p>
    <w:p w:rsidR="00000000" w:rsidDel="00000000" w:rsidP="00000000" w:rsidRDefault="00000000" w:rsidRPr="00000000" w14:paraId="000000A1">
      <w:pPr>
        <w:spacing w:after="240" w:before="240" w:lineRule="auto"/>
        <w:ind w:left="72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Expert can  view, update and delete data of any FlashCard</w:t>
      </w:r>
    </w:p>
    <w:p w:rsidR="00000000" w:rsidDel="00000000" w:rsidP="00000000" w:rsidRDefault="00000000" w:rsidRPr="00000000" w14:paraId="000000A2">
      <w:pPr>
        <w:spacing w:after="240" w:before="240" w:lineRule="auto"/>
        <w:rPr/>
      </w:pPr>
      <w:r w:rsidDel="00000000" w:rsidR="00000000" w:rsidRPr="00000000">
        <w:rPr>
          <w:rtl w:val="0"/>
        </w:rPr>
        <w:t xml:space="preserve">- Normal flow:</w:t>
      </w:r>
    </w:p>
    <w:p w:rsidR="00000000" w:rsidDel="00000000" w:rsidP="00000000" w:rsidRDefault="00000000" w:rsidRPr="00000000" w14:paraId="000000A3">
      <w:pPr>
        <w:spacing w:after="240" w:before="240" w:lineRule="auto"/>
        <w:ind w:left="36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At the Expert Home Page screen, click to avatar and choose “Manage FlashCard” to show list FlashCard</w:t>
      </w:r>
    </w:p>
    <w:p w:rsidR="00000000" w:rsidDel="00000000" w:rsidP="00000000" w:rsidRDefault="00000000" w:rsidRPr="00000000" w14:paraId="000000A4">
      <w:pPr>
        <w:spacing w:after="240" w:before="240" w:lineRule="auto"/>
        <w:rPr/>
      </w:pPr>
      <w:r w:rsidDel="00000000" w:rsidR="00000000" w:rsidRPr="00000000">
        <w:rPr>
          <w:rtl w:val="0"/>
        </w:rPr>
        <w:t xml:space="preserve">     +</w:t>
      </w:r>
      <w:r w:rsidDel="00000000" w:rsidR="00000000" w:rsidRPr="00000000">
        <w:rPr>
          <w:sz w:val="14"/>
          <w:szCs w:val="14"/>
          <w:rtl w:val="0"/>
        </w:rPr>
        <w:t xml:space="preserve">         </w:t>
      </w:r>
      <w:r w:rsidDel="00000000" w:rsidR="00000000" w:rsidRPr="00000000">
        <w:rPr>
          <w:rtl w:val="0"/>
        </w:rPr>
        <w:t xml:space="preserve">Expert can modify any FlashCard  in the account  list including change information</w:t>
      </w:r>
    </w:p>
    <w:p w:rsidR="00000000" w:rsidDel="00000000" w:rsidP="00000000" w:rsidRDefault="00000000" w:rsidRPr="00000000" w14:paraId="000000A5">
      <w:pPr>
        <w:rPr/>
      </w:pPr>
      <w:r w:rsidDel="00000000" w:rsidR="00000000" w:rsidRPr="00000000">
        <w:rPr/>
        <w:drawing>
          <wp:inline distB="114300" distT="114300" distL="114300" distR="114300">
            <wp:extent cx="5746440" cy="2209800"/>
            <wp:effectExtent b="0" l="0" r="0" t="0"/>
            <wp:docPr id="7"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74644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numPr>
          <w:ilvl w:val="0"/>
          <w:numId w:val="1"/>
        </w:numPr>
        <w:spacing w:after="0" w:afterAutospacing="0" w:before="240" w:lineRule="auto"/>
        <w:ind w:left="720" w:hanging="360"/>
      </w:pPr>
      <w:r w:rsidDel="00000000" w:rsidR="00000000" w:rsidRPr="00000000">
        <w:rPr>
          <w:rtl w:val="0"/>
        </w:rPr>
        <w:t xml:space="preserve">Click “ submit”  in the leftmost screen to create new flashcard</w:t>
      </w:r>
    </w:p>
    <w:p w:rsidR="00000000" w:rsidDel="00000000" w:rsidP="00000000" w:rsidRDefault="00000000" w:rsidRPr="00000000" w14:paraId="000000A7">
      <w:pPr>
        <w:numPr>
          <w:ilvl w:val="0"/>
          <w:numId w:val="1"/>
        </w:numPr>
        <w:spacing w:after="0" w:afterAutospacing="0" w:before="0" w:beforeAutospacing="0" w:lineRule="auto"/>
        <w:ind w:left="720" w:hanging="360"/>
        <w:rPr>
          <w:u w:val="none"/>
        </w:rPr>
      </w:pPr>
      <w:r w:rsidDel="00000000" w:rsidR="00000000" w:rsidRPr="00000000">
        <w:rPr>
          <w:rtl w:val="0"/>
        </w:rPr>
        <w:t xml:space="preserve">Click “reset” in the leftmost screen to delete information textbox</w:t>
      </w:r>
    </w:p>
    <w:p w:rsidR="00000000" w:rsidDel="00000000" w:rsidP="00000000" w:rsidRDefault="00000000" w:rsidRPr="00000000" w14:paraId="000000A8">
      <w:pPr>
        <w:numPr>
          <w:ilvl w:val="0"/>
          <w:numId w:val="1"/>
        </w:numPr>
        <w:spacing w:after="0" w:afterAutospacing="0" w:before="0" w:beforeAutospacing="0" w:lineRule="auto"/>
        <w:ind w:left="720" w:hanging="360"/>
      </w:pPr>
      <w:r w:rsidDel="00000000" w:rsidR="00000000" w:rsidRPr="00000000">
        <w:rPr>
          <w:rtl w:val="0"/>
        </w:rPr>
        <w:t xml:space="preserve">Click “Update ” in the rightmost to modify the information of flashcard</w:t>
      </w:r>
    </w:p>
    <w:p w:rsidR="00000000" w:rsidDel="00000000" w:rsidP="00000000" w:rsidRDefault="00000000" w:rsidRPr="00000000" w14:paraId="000000A9">
      <w:pPr>
        <w:numPr>
          <w:ilvl w:val="0"/>
          <w:numId w:val="1"/>
        </w:numPr>
        <w:spacing w:after="240" w:before="0" w:beforeAutospacing="0" w:lineRule="auto"/>
        <w:ind w:left="720" w:hanging="360"/>
      </w:pPr>
      <w:r w:rsidDel="00000000" w:rsidR="00000000" w:rsidRPr="00000000">
        <w:rPr>
          <w:rtl w:val="0"/>
        </w:rPr>
        <w:t xml:space="preserve">Click “Delete” in the rightmost to delete the flashcard.  </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pStyle w:val="Heading2"/>
        <w:rPr>
          <w:sz w:val="30"/>
          <w:szCs w:val="30"/>
        </w:rPr>
      </w:pPr>
      <w:bookmarkStart w:colFirst="0" w:colLast="0" w:name="_heading=h.p1zuc418simw" w:id="12"/>
      <w:bookmarkEnd w:id="12"/>
      <w:r w:rsidDel="00000000" w:rsidR="00000000" w:rsidRPr="00000000">
        <w:rPr>
          <w:sz w:val="30"/>
          <w:szCs w:val="30"/>
          <w:rtl w:val="0"/>
        </w:rPr>
        <w:t xml:space="preserve">2.6 &lt;Manage Blog&gt;</w:t>
      </w:r>
    </w:p>
    <w:p w:rsidR="00000000" w:rsidDel="00000000" w:rsidP="00000000" w:rsidRDefault="00000000" w:rsidRPr="00000000" w14:paraId="000000AC">
      <w:pPr>
        <w:spacing w:after="240" w:before="240" w:lineRule="auto"/>
        <w:rPr/>
      </w:pPr>
      <w:r w:rsidDel="00000000" w:rsidR="00000000" w:rsidRPr="00000000">
        <w:rPr>
          <w:rtl w:val="0"/>
        </w:rPr>
        <w:t xml:space="preserve">- Actor: Seller</w:t>
      </w:r>
    </w:p>
    <w:p w:rsidR="00000000" w:rsidDel="00000000" w:rsidP="00000000" w:rsidRDefault="00000000" w:rsidRPr="00000000" w14:paraId="000000AD">
      <w:pPr>
        <w:spacing w:after="240" w:before="240" w:lineRule="auto"/>
        <w:rPr/>
      </w:pPr>
      <w:r w:rsidDel="00000000" w:rsidR="00000000" w:rsidRPr="00000000">
        <w:rPr>
          <w:rtl w:val="0"/>
        </w:rPr>
        <w:t xml:space="preserve">- Pre-condition:</w:t>
      </w:r>
    </w:p>
    <w:p w:rsidR="00000000" w:rsidDel="00000000" w:rsidP="00000000" w:rsidRDefault="00000000" w:rsidRPr="00000000" w14:paraId="000000AE">
      <w:pPr>
        <w:spacing w:after="0" w:lineRule="auto"/>
        <w:ind w:left="72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User can can access to the internet</w:t>
      </w:r>
    </w:p>
    <w:p w:rsidR="00000000" w:rsidDel="00000000" w:rsidP="00000000" w:rsidRDefault="00000000" w:rsidRPr="00000000" w14:paraId="000000AF">
      <w:pPr>
        <w:spacing w:after="240" w:before="240" w:lineRule="auto"/>
        <w:ind w:left="72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User has signed in to the system with role “seller”</w:t>
      </w:r>
    </w:p>
    <w:p w:rsidR="00000000" w:rsidDel="00000000" w:rsidP="00000000" w:rsidRDefault="00000000" w:rsidRPr="00000000" w14:paraId="000000B0">
      <w:pPr>
        <w:rPr/>
      </w:pPr>
      <w:r w:rsidDel="00000000" w:rsidR="00000000" w:rsidRPr="00000000">
        <w:rPr/>
        <w:drawing>
          <wp:inline distB="114300" distT="114300" distL="114300" distR="114300">
            <wp:extent cx="5746440" cy="2857500"/>
            <wp:effectExtent b="0" l="0" r="0" t="0"/>
            <wp:docPr id="17"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74644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after="240" w:before="240" w:lineRule="auto"/>
        <w:rPr/>
      </w:pPr>
      <w:r w:rsidDel="00000000" w:rsidR="00000000" w:rsidRPr="00000000">
        <w:rPr>
          <w:rtl w:val="0"/>
        </w:rPr>
        <w:t xml:space="preserve">- Post-condition:</w:t>
      </w:r>
    </w:p>
    <w:p w:rsidR="00000000" w:rsidDel="00000000" w:rsidP="00000000" w:rsidRDefault="00000000" w:rsidRPr="00000000" w14:paraId="000000B2">
      <w:pPr>
        <w:spacing w:after="240" w:before="240" w:lineRule="auto"/>
        <w:ind w:left="72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Seller </w:t>
      </w:r>
      <w:r w:rsidDel="00000000" w:rsidR="00000000" w:rsidRPr="00000000">
        <w:rPr>
          <w:rtl w:val="0"/>
        </w:rPr>
        <w:t xml:space="preserve">can  add, update, delete and view data of any blogs</w:t>
      </w:r>
    </w:p>
    <w:p w:rsidR="00000000" w:rsidDel="00000000" w:rsidP="00000000" w:rsidRDefault="00000000" w:rsidRPr="00000000" w14:paraId="000000B3">
      <w:pPr>
        <w:spacing w:after="240" w:before="240" w:lineRule="auto"/>
        <w:rPr/>
      </w:pPr>
      <w:r w:rsidDel="00000000" w:rsidR="00000000" w:rsidRPr="00000000">
        <w:rPr>
          <w:rtl w:val="0"/>
        </w:rPr>
        <w:t xml:space="preserve">- Normal flow:</w:t>
      </w:r>
    </w:p>
    <w:p w:rsidR="00000000" w:rsidDel="00000000" w:rsidP="00000000" w:rsidRDefault="00000000" w:rsidRPr="00000000" w14:paraId="000000B4">
      <w:pPr>
        <w:spacing w:after="240" w:before="240" w:lineRule="auto"/>
        <w:ind w:left="36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At the seller Home Page screen, click to avatar and choose manage blog to show list blog </w:t>
      </w:r>
    </w:p>
    <w:p w:rsidR="00000000" w:rsidDel="00000000" w:rsidP="00000000" w:rsidRDefault="00000000" w:rsidRPr="00000000" w14:paraId="000000B5">
      <w:pPr>
        <w:spacing w:after="240" w:before="240" w:lineRule="auto"/>
        <w:rPr/>
      </w:pPr>
      <w:r w:rsidDel="00000000" w:rsidR="00000000" w:rsidRPr="00000000">
        <w:rPr>
          <w:rtl w:val="0"/>
        </w:rPr>
        <w:t xml:space="preserve">     +</w:t>
      </w:r>
      <w:r w:rsidDel="00000000" w:rsidR="00000000" w:rsidRPr="00000000">
        <w:rPr>
          <w:sz w:val="14"/>
          <w:szCs w:val="14"/>
          <w:rtl w:val="0"/>
        </w:rPr>
        <w:t xml:space="preserve">         </w:t>
      </w:r>
      <w:r w:rsidDel="00000000" w:rsidR="00000000" w:rsidRPr="00000000">
        <w:rPr>
          <w:rtl w:val="0"/>
        </w:rPr>
        <w:t xml:space="preserve">Seller </w:t>
      </w:r>
      <w:r w:rsidDel="00000000" w:rsidR="00000000" w:rsidRPr="00000000">
        <w:rPr>
          <w:rtl w:val="0"/>
        </w:rPr>
        <w:t xml:space="preserve">can modify any blog  in the  blog  list including change information, delete</w:t>
      </w:r>
    </w:p>
    <w:p w:rsidR="00000000" w:rsidDel="00000000" w:rsidP="00000000" w:rsidRDefault="00000000" w:rsidRPr="00000000" w14:paraId="000000B6">
      <w:pPr>
        <w:spacing w:after="240" w:before="240" w:lineRule="auto"/>
        <w:rPr/>
      </w:pPr>
      <w:r w:rsidDel="00000000" w:rsidR="00000000" w:rsidRPr="00000000">
        <w:rPr/>
        <w:drawing>
          <wp:inline distB="114300" distT="114300" distL="114300" distR="114300">
            <wp:extent cx="5746440" cy="2730500"/>
            <wp:effectExtent b="0" l="0" r="0" t="0"/>
            <wp:docPr id="14"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7464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numPr>
          <w:ilvl w:val="0"/>
          <w:numId w:val="1"/>
        </w:numPr>
        <w:spacing w:after="0" w:afterAutospacing="0" w:before="240" w:lineRule="auto"/>
        <w:ind w:left="720" w:hanging="360"/>
      </w:pPr>
      <w:r w:rsidDel="00000000" w:rsidR="00000000" w:rsidRPr="00000000">
        <w:rPr>
          <w:rtl w:val="0"/>
        </w:rPr>
        <w:t xml:space="preserve">Click “ submit”  in the leftmost screen to create new blog</w:t>
      </w:r>
    </w:p>
    <w:p w:rsidR="00000000" w:rsidDel="00000000" w:rsidP="00000000" w:rsidRDefault="00000000" w:rsidRPr="00000000" w14:paraId="000000B8">
      <w:pPr>
        <w:numPr>
          <w:ilvl w:val="0"/>
          <w:numId w:val="1"/>
        </w:numPr>
        <w:spacing w:after="0" w:afterAutospacing="0" w:before="0" w:beforeAutospacing="0" w:lineRule="auto"/>
        <w:ind w:left="720" w:hanging="360"/>
      </w:pPr>
      <w:r w:rsidDel="00000000" w:rsidR="00000000" w:rsidRPr="00000000">
        <w:rPr>
          <w:rtl w:val="0"/>
        </w:rPr>
        <w:t xml:space="preserve">Click “reset” in the leftmost screen to delete information textbox</w:t>
      </w:r>
    </w:p>
    <w:p w:rsidR="00000000" w:rsidDel="00000000" w:rsidP="00000000" w:rsidRDefault="00000000" w:rsidRPr="00000000" w14:paraId="000000B9">
      <w:pPr>
        <w:numPr>
          <w:ilvl w:val="0"/>
          <w:numId w:val="1"/>
        </w:numPr>
        <w:spacing w:after="0" w:afterAutospacing="0" w:before="0" w:beforeAutospacing="0" w:lineRule="auto"/>
        <w:ind w:left="720" w:hanging="360"/>
      </w:pPr>
      <w:r w:rsidDel="00000000" w:rsidR="00000000" w:rsidRPr="00000000">
        <w:rPr>
          <w:rtl w:val="0"/>
        </w:rPr>
        <w:t xml:space="preserve">Click “Update ” in the rightmost to modify the information of blog</w:t>
      </w:r>
    </w:p>
    <w:p w:rsidR="00000000" w:rsidDel="00000000" w:rsidP="00000000" w:rsidRDefault="00000000" w:rsidRPr="00000000" w14:paraId="000000BA">
      <w:pPr>
        <w:numPr>
          <w:ilvl w:val="0"/>
          <w:numId w:val="1"/>
        </w:numPr>
        <w:spacing w:after="240" w:before="0" w:beforeAutospacing="0" w:lineRule="auto"/>
        <w:ind w:left="720" w:hanging="360"/>
      </w:pPr>
      <w:r w:rsidDel="00000000" w:rsidR="00000000" w:rsidRPr="00000000">
        <w:rPr>
          <w:rtl w:val="0"/>
        </w:rPr>
        <w:t xml:space="preserve">Click “Delete” in the rightmost to delete the blog.  </w:t>
      </w:r>
      <w:r w:rsidDel="00000000" w:rsidR="00000000" w:rsidRPr="00000000">
        <w:rPr>
          <w:rtl w:val="0"/>
        </w:rPr>
      </w:r>
    </w:p>
    <w:sectPr>
      <w:headerReference r:id="rId27" w:type="default"/>
      <w:pgSz w:h="16838" w:w="11906" w:orient="portrait"/>
      <w:pgMar w:bottom="1440" w:top="1440" w:left="1440" w:right="1416"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b w:val="1"/>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b w:val="1"/>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autoRedefine w:val="1"/>
    <w:uiPriority w:val="9"/>
    <w:qFormat w:val="1"/>
    <w:rsid w:val="00AB056F"/>
    <w:pPr>
      <w:keepNext w:val="1"/>
      <w:keepLines w:val="1"/>
      <w:spacing w:after="0" w:before="240"/>
      <w:outlineLvl w:val="0"/>
    </w:pPr>
    <w:rPr>
      <w:rFonts w:asciiTheme="majorHAnsi" w:cstheme="majorBidi" w:eastAsiaTheme="majorEastAsia" w:hAnsiTheme="majorHAnsi"/>
      <w:b w:val="1"/>
      <w:color w:val="c00000"/>
      <w:sz w:val="32"/>
      <w:szCs w:val="32"/>
    </w:rPr>
  </w:style>
  <w:style w:type="paragraph" w:styleId="Heading2">
    <w:name w:val="heading 2"/>
    <w:basedOn w:val="Normal"/>
    <w:next w:val="Normal"/>
    <w:link w:val="Heading2Char"/>
    <w:autoRedefine w:val="1"/>
    <w:uiPriority w:val="9"/>
    <w:unhideWhenUsed w:val="1"/>
    <w:qFormat w:val="1"/>
    <w:rsid w:val="002E0C5F"/>
    <w:pPr>
      <w:keepNext w:val="1"/>
      <w:keepLines w:val="1"/>
      <w:spacing w:after="0" w:before="40"/>
      <w:outlineLvl w:val="1"/>
    </w:pPr>
    <w:rPr>
      <w:rFonts w:asciiTheme="majorHAnsi" w:cstheme="majorBidi" w:eastAsiaTheme="majorEastAsia" w:hAnsiTheme="majorHAnsi"/>
      <w:b w:val="1"/>
      <w:sz w:val="26"/>
      <w:szCs w:val="26"/>
    </w:rPr>
  </w:style>
  <w:style w:type="paragraph" w:styleId="Heading3">
    <w:name w:val="heading 3"/>
    <w:basedOn w:val="Normal"/>
    <w:next w:val="Normal"/>
    <w:link w:val="Heading3Char"/>
    <w:autoRedefine w:val="1"/>
    <w:uiPriority w:val="9"/>
    <w:unhideWhenUsed w:val="1"/>
    <w:qFormat w:val="1"/>
    <w:rsid w:val="002E0C5F"/>
    <w:pPr>
      <w:keepNext w:val="1"/>
      <w:keepLines w:val="1"/>
      <w:spacing w:after="0" w:before="40"/>
      <w:outlineLvl w:val="2"/>
    </w:pPr>
    <w:rPr>
      <w:rFonts w:asciiTheme="majorHAnsi" w:cstheme="majorBidi" w:eastAsiaTheme="majorEastAsia" w:hAnsiTheme="majorHAnsi"/>
      <w:b w:val="1"/>
      <w:sz w:val="24"/>
      <w:szCs w:val="24"/>
    </w:rPr>
  </w:style>
  <w:style w:type="paragraph" w:styleId="Heading4">
    <w:name w:val="heading 4"/>
    <w:basedOn w:val="Normal"/>
    <w:next w:val="Normal"/>
    <w:link w:val="Heading4Char"/>
    <w:autoRedefine w:val="1"/>
    <w:uiPriority w:val="9"/>
    <w:unhideWhenUsed w:val="1"/>
    <w:qFormat w:val="1"/>
    <w:rsid w:val="00F26556"/>
    <w:pPr>
      <w:keepNext w:val="1"/>
      <w:keepLines w:val="1"/>
      <w:spacing w:after="0" w:before="40"/>
      <w:outlineLvl w:val="3"/>
    </w:pPr>
    <w:rPr>
      <w:rFonts w:asciiTheme="majorHAnsi" w:cstheme="majorBidi" w:eastAsiaTheme="majorEastAsia" w:hAnsiTheme="majorHAnsi"/>
      <w:b w:val="1"/>
      <w:i w:val="1"/>
      <w:iCs w:val="1"/>
    </w:rPr>
  </w:style>
  <w:style w:type="paragraph" w:styleId="Heading5">
    <w:name w:val="heading 5"/>
    <w:basedOn w:val="Normal"/>
    <w:next w:val="Normal"/>
    <w:link w:val="Heading5Char"/>
    <w:uiPriority w:val="9"/>
    <w:unhideWhenUsed w:val="1"/>
    <w:qFormat w:val="1"/>
    <w:rsid w:val="00810D51"/>
    <w:pPr>
      <w:keepNext w:val="1"/>
      <w:keepLines w:val="1"/>
      <w:spacing w:after="0" w:before="40"/>
      <w:outlineLvl w:val="4"/>
    </w:pPr>
    <w:rPr>
      <w:rFonts w:asciiTheme="majorHAnsi" w:cstheme="majorBidi" w:eastAsiaTheme="majorEastAsia" w:hAnsiTheme="majorHAnsi"/>
      <w:color w:val="2e74b5" w:themeColor="accent1" w:themeShade="0000BF"/>
    </w:rPr>
  </w:style>
  <w:style w:type="paragraph" w:styleId="Heading7">
    <w:name w:val="heading 7"/>
    <w:basedOn w:val="Normal"/>
    <w:next w:val="Normal"/>
    <w:link w:val="Heading7Char"/>
    <w:uiPriority w:val="9"/>
    <w:semiHidden w:val="1"/>
    <w:unhideWhenUsed w:val="1"/>
    <w:qFormat w:val="1"/>
    <w:rsid w:val="006D4C3E"/>
    <w:pPr>
      <w:keepNext w:val="1"/>
      <w:keepLines w:val="1"/>
      <w:spacing w:after="0" w:before="40"/>
      <w:outlineLvl w:val="6"/>
    </w:pPr>
    <w:rPr>
      <w:rFonts w:asciiTheme="majorHAnsi" w:cstheme="majorBidi" w:eastAsiaTheme="majorEastAsia" w:hAnsiTheme="majorHAnsi"/>
      <w:i w:val="1"/>
      <w:iCs w:val="1"/>
      <w:color w:val="1f4d78" w:themeColor="accent1" w:themeShade="00007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uiPriority w:val="39"/>
    <w:rsid w:val="00C87F0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basedOn w:val="Normal"/>
    <w:uiPriority w:val="34"/>
    <w:qFormat w:val="1"/>
    <w:rsid w:val="00A0058F"/>
    <w:pPr>
      <w:ind w:left="720"/>
      <w:contextualSpacing w:val="1"/>
    </w:pPr>
  </w:style>
  <w:style w:type="character" w:styleId="Heading1Char" w:customStyle="1">
    <w:name w:val="Heading 1 Char"/>
    <w:basedOn w:val="DefaultParagraphFont"/>
    <w:link w:val="Heading1"/>
    <w:uiPriority w:val="9"/>
    <w:rsid w:val="00AB056F"/>
    <w:rPr>
      <w:rFonts w:asciiTheme="majorHAnsi" w:cstheme="majorBidi" w:eastAsiaTheme="majorEastAsia" w:hAnsiTheme="majorHAnsi"/>
      <w:b w:val="1"/>
      <w:color w:val="c00000"/>
      <w:sz w:val="32"/>
      <w:szCs w:val="32"/>
    </w:rPr>
  </w:style>
  <w:style w:type="character" w:styleId="Heading2Char" w:customStyle="1">
    <w:name w:val="Heading 2 Char"/>
    <w:basedOn w:val="DefaultParagraphFont"/>
    <w:link w:val="Heading2"/>
    <w:uiPriority w:val="9"/>
    <w:rsid w:val="002E0C5F"/>
    <w:rPr>
      <w:rFonts w:asciiTheme="majorHAnsi" w:cstheme="majorBidi" w:eastAsiaTheme="majorEastAsia" w:hAnsiTheme="majorHAnsi"/>
      <w:b w:val="1"/>
      <w:sz w:val="26"/>
      <w:szCs w:val="26"/>
    </w:rPr>
  </w:style>
  <w:style w:type="character" w:styleId="Heading3Char" w:customStyle="1">
    <w:name w:val="Heading 3 Char"/>
    <w:basedOn w:val="DefaultParagraphFont"/>
    <w:link w:val="Heading3"/>
    <w:uiPriority w:val="9"/>
    <w:rsid w:val="002E0C5F"/>
    <w:rPr>
      <w:rFonts w:asciiTheme="majorHAnsi" w:cstheme="majorBidi" w:eastAsiaTheme="majorEastAsia" w:hAnsiTheme="majorHAnsi"/>
      <w:b w:val="1"/>
      <w:sz w:val="24"/>
      <w:szCs w:val="24"/>
    </w:rPr>
  </w:style>
  <w:style w:type="table" w:styleId="Kiu2" w:customStyle="1">
    <w:name w:val="Kiểu2"/>
    <w:basedOn w:val="TableNormal"/>
    <w:uiPriority w:val="99"/>
    <w:rsid w:val="00922652"/>
    <w:pPr>
      <w:spacing w:after="0" w:line="240" w:lineRule="auto"/>
    </w:pPr>
    <w:rPr>
      <w:rFonts w:ascii="Times New Roman" w:hAnsi="Times New Roman" w:eastAsiaTheme="minorEastAsia"/>
      <w:sz w:val="24"/>
      <w:lang w:eastAsia="ja-JP"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vAlign w:val="center"/>
    </w:tcPr>
    <w:tblStylePr w:type="firstRow">
      <w:rPr>
        <w:rFonts w:ascii="Times New Roman" w:hAnsi="Times New Roman"/>
        <w:b w:val="0"/>
        <w:i w:val="0"/>
        <w:sz w:val="24"/>
        <w:u w:val="none"/>
      </w:rPr>
      <w:tblPr/>
      <w:tcPr>
        <w:shd w:color="auto" w:fill="bdd6ee" w:themeFill="accent1" w:themeFillTint="000066" w:val="clear"/>
      </w:tcPr>
    </w:tblStylePr>
  </w:style>
  <w:style w:type="character" w:styleId="Hyperlink">
    <w:name w:val="Hyperlink"/>
    <w:basedOn w:val="DefaultParagraphFont"/>
    <w:uiPriority w:val="99"/>
    <w:unhideWhenUsed w:val="1"/>
    <w:rsid w:val="00922652"/>
    <w:rPr>
      <w:color w:val="0563c1" w:themeColor="hyperlink"/>
      <w:u w:val="single"/>
    </w:rPr>
  </w:style>
  <w:style w:type="paragraph" w:styleId="bang" w:customStyle="1">
    <w:name w:val="bang"/>
    <w:basedOn w:val="Normal"/>
    <w:autoRedefine w:val="1"/>
    <w:rsid w:val="006D4C3E"/>
    <w:pPr>
      <w:autoSpaceDE w:val="0"/>
      <w:autoSpaceDN w:val="0"/>
      <w:spacing w:after="80" w:before="80" w:line="240" w:lineRule="auto"/>
    </w:pPr>
    <w:rPr>
      <w:rFonts w:ascii="Times New Roman" w:cs="Times New Roman" w:eastAsia="MS Mincho" w:hAnsi="Times New Roman"/>
      <w:sz w:val="24"/>
      <w:szCs w:val="24"/>
      <w:shd w:color="auto" w:fill="ffffff" w:val="clear"/>
      <w:lang w:eastAsia="ja-JP" w:val="en-US"/>
    </w:rPr>
  </w:style>
  <w:style w:type="paragraph" w:styleId="Bangheader" w:customStyle="1">
    <w:name w:val="Bangheader"/>
    <w:basedOn w:val="Heading7"/>
    <w:autoRedefine w:val="1"/>
    <w:rsid w:val="006D4C3E"/>
    <w:pPr>
      <w:keepNext w:val="0"/>
      <w:keepLines w:val="0"/>
      <w:autoSpaceDE w:val="0"/>
      <w:autoSpaceDN w:val="0"/>
      <w:spacing w:after="80" w:before="80" w:line="240" w:lineRule="auto"/>
      <w:jc w:val="center"/>
    </w:pPr>
    <w:rPr>
      <w:rFonts w:ascii="Arial" w:cs="Tahoma" w:eastAsia="MS Mincho" w:hAnsi="Arial"/>
      <w:b w:val="1"/>
      <w:i w:val="0"/>
      <w:iCs w:val="0"/>
      <w:color w:val="auto"/>
      <w:sz w:val="16"/>
      <w:szCs w:val="16"/>
      <w:lang w:eastAsia="ja-JP" w:val="en-US"/>
    </w:rPr>
  </w:style>
  <w:style w:type="character" w:styleId="Heading7Char" w:customStyle="1">
    <w:name w:val="Heading 7 Char"/>
    <w:basedOn w:val="DefaultParagraphFont"/>
    <w:link w:val="Heading7"/>
    <w:uiPriority w:val="9"/>
    <w:semiHidden w:val="1"/>
    <w:rsid w:val="006D4C3E"/>
    <w:rPr>
      <w:rFonts w:asciiTheme="majorHAnsi" w:cstheme="majorBidi" w:eastAsiaTheme="majorEastAsia" w:hAnsiTheme="majorHAnsi"/>
      <w:i w:val="1"/>
      <w:iCs w:val="1"/>
      <w:color w:val="1f4d78" w:themeColor="accent1" w:themeShade="00007F"/>
    </w:rPr>
  </w:style>
  <w:style w:type="character" w:styleId="Heading4Char" w:customStyle="1">
    <w:name w:val="Heading 4 Char"/>
    <w:basedOn w:val="DefaultParagraphFont"/>
    <w:link w:val="Heading4"/>
    <w:uiPriority w:val="9"/>
    <w:rsid w:val="00F26556"/>
    <w:rPr>
      <w:rFonts w:asciiTheme="majorHAnsi" w:cstheme="majorBidi" w:eastAsiaTheme="majorEastAsia" w:hAnsiTheme="majorHAnsi"/>
      <w:b w:val="1"/>
      <w:i w:val="1"/>
      <w:iCs w:val="1"/>
    </w:rPr>
  </w:style>
  <w:style w:type="character" w:styleId="Heading5Char" w:customStyle="1">
    <w:name w:val="Heading 5 Char"/>
    <w:basedOn w:val="DefaultParagraphFont"/>
    <w:link w:val="Heading5"/>
    <w:uiPriority w:val="9"/>
    <w:rsid w:val="00810D51"/>
    <w:rPr>
      <w:rFonts w:asciiTheme="majorHAnsi" w:cstheme="majorBidi" w:eastAsiaTheme="majorEastAsia" w:hAnsiTheme="majorHAnsi"/>
      <w:color w:val="2e74b5" w:themeColor="accent1" w:themeShade="0000BF"/>
    </w:rPr>
  </w:style>
  <w:style w:type="paragraph" w:styleId="BodyText">
    <w:name w:val="Body Text"/>
    <w:basedOn w:val="Normal"/>
    <w:next w:val="Normal"/>
    <w:link w:val="BodyTextChar"/>
    <w:rsid w:val="005F490F"/>
    <w:pPr>
      <w:tabs>
        <w:tab w:val="left" w:pos="567"/>
      </w:tabs>
      <w:suppressAutoHyphens w:val="1"/>
      <w:spacing w:after="0" w:before="120" w:line="360" w:lineRule="auto"/>
      <w:ind w:left="360"/>
    </w:pPr>
    <w:rPr>
      <w:rFonts w:ascii="Arial" w:cs="Tahoma" w:eastAsia="Times New Roman" w:hAnsi="Arial"/>
      <w:sz w:val="20"/>
      <w:szCs w:val="20"/>
      <w:lang w:eastAsia="ar-SA" w:val="en-AU"/>
    </w:rPr>
  </w:style>
  <w:style w:type="character" w:styleId="BodyTextChar" w:customStyle="1">
    <w:name w:val="Body Text Char"/>
    <w:basedOn w:val="DefaultParagraphFont"/>
    <w:link w:val="BodyText"/>
    <w:rsid w:val="005F490F"/>
    <w:rPr>
      <w:rFonts w:ascii="Arial" w:cs="Tahoma" w:eastAsia="Times New Roman" w:hAnsi="Arial"/>
      <w:sz w:val="20"/>
      <w:szCs w:val="20"/>
      <w:lang w:eastAsia="ar-SA" w:val="en-AU"/>
    </w:rPr>
  </w:style>
  <w:style w:type="paragraph" w:styleId="TOCHeading">
    <w:name w:val="TOC Heading"/>
    <w:basedOn w:val="Heading1"/>
    <w:next w:val="Normal"/>
    <w:uiPriority w:val="39"/>
    <w:unhideWhenUsed w:val="1"/>
    <w:qFormat w:val="1"/>
    <w:rsid w:val="00907D64"/>
    <w:pPr>
      <w:outlineLvl w:val="9"/>
    </w:pPr>
    <w:rPr>
      <w:b w:val="0"/>
      <w:color w:val="2e74b5" w:themeColor="accent1" w:themeShade="0000BF"/>
      <w:lang w:val="en-US"/>
    </w:rPr>
  </w:style>
  <w:style w:type="paragraph" w:styleId="TOC1">
    <w:name w:val="toc 1"/>
    <w:basedOn w:val="Normal"/>
    <w:next w:val="Normal"/>
    <w:autoRedefine w:val="1"/>
    <w:uiPriority w:val="39"/>
    <w:unhideWhenUsed w:val="1"/>
    <w:rsid w:val="00907D64"/>
    <w:pPr>
      <w:spacing w:after="100"/>
    </w:pPr>
  </w:style>
  <w:style w:type="paragraph" w:styleId="TOC2">
    <w:name w:val="toc 2"/>
    <w:basedOn w:val="Normal"/>
    <w:next w:val="Normal"/>
    <w:autoRedefine w:val="1"/>
    <w:uiPriority w:val="39"/>
    <w:unhideWhenUsed w:val="1"/>
    <w:rsid w:val="00907D64"/>
    <w:pPr>
      <w:spacing w:after="100"/>
      <w:ind w:left="220"/>
    </w:pPr>
  </w:style>
  <w:style w:type="paragraph" w:styleId="TOC3">
    <w:name w:val="toc 3"/>
    <w:basedOn w:val="Normal"/>
    <w:next w:val="Normal"/>
    <w:autoRedefine w:val="1"/>
    <w:uiPriority w:val="39"/>
    <w:unhideWhenUsed w:val="1"/>
    <w:rsid w:val="00907D64"/>
    <w:pPr>
      <w:spacing w:after="100"/>
      <w:ind w:left="440"/>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8.png"/><Relationship Id="rId21" Type="http://schemas.openxmlformats.org/officeDocument/2006/relationships/image" Target="media/image7.png"/><Relationship Id="rId24" Type="http://schemas.openxmlformats.org/officeDocument/2006/relationships/image" Target="media/image6.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v5td4U0EsaJ3piLhOymdewmD9t2gALcs/edit?rtpof=true" TargetMode="External"/><Relationship Id="rId26" Type="http://schemas.openxmlformats.org/officeDocument/2006/relationships/image" Target="media/image10.png"/><Relationship Id="rId25" Type="http://schemas.openxmlformats.org/officeDocument/2006/relationships/image" Target="media/image14.png"/><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png"/><Relationship Id="rId8" Type="http://schemas.openxmlformats.org/officeDocument/2006/relationships/hyperlink" Target="https://drive.google.com/drive/u/0/folders/1YMv_cVWxGIBjiyn7qIeOMv9ZSLvfiVOA" TargetMode="External"/><Relationship Id="rId11" Type="http://schemas.openxmlformats.org/officeDocument/2006/relationships/hyperlink" Target="https://docs.google.com/spreadsheets/d/1eevcyg6d09NbakHwwmd7FqZUf-iHU8nxTef4_J0Pf7U/edit#gid=0" TargetMode="External"/><Relationship Id="rId10" Type="http://schemas.openxmlformats.org/officeDocument/2006/relationships/hyperlink" Target="https://docs.google.com/document/d/1sfDGEE4ca6P4uvGp61RUYFS6-IXTN3wl/edit?rtpof=true" TargetMode="External"/><Relationship Id="rId13" Type="http://schemas.openxmlformats.org/officeDocument/2006/relationships/hyperlink" Target="https://netbeans.apache.org/download/nb13/nb13.html" TargetMode="External"/><Relationship Id="rId12" Type="http://schemas.openxmlformats.org/officeDocument/2006/relationships/hyperlink" Target="https://docs.google.com/spreadsheets/d/17qloW2X86S8O95wweqsZjGG-mvEwNvjk/edit#gid=486580136" TargetMode="External"/><Relationship Id="rId15" Type="http://schemas.openxmlformats.org/officeDocument/2006/relationships/image" Target="media/image5.png"/><Relationship Id="rId14" Type="http://schemas.openxmlformats.org/officeDocument/2006/relationships/image" Target="media/image2.png"/><Relationship Id="rId17" Type="http://schemas.openxmlformats.org/officeDocument/2006/relationships/image" Target="media/image9.png"/><Relationship Id="rId16" Type="http://schemas.openxmlformats.org/officeDocument/2006/relationships/image" Target="media/image4.png"/><Relationship Id="rId19" Type="http://schemas.openxmlformats.org/officeDocument/2006/relationships/image" Target="media/image13.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pu6LNznZIQXtpZmuB00dFneqTmA==">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2021-07-20T00:41:00Z</dcterms:created>
  <dc:creator>Kien Nguyen</dc:creator>
</cp:coreProperties>
</file>